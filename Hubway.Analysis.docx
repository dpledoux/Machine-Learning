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85639E" w14:textId="77777777" w:rsidR="00A91977" w:rsidRPr="005B3E3E" w:rsidRDefault="00C301BE" w:rsidP="004B261A">
      <w:pPr>
        <w:pStyle w:val="Title"/>
        <w:jc w:val="center"/>
        <w:rPr>
          <w:rFonts w:ascii="Times New Roman" w:hAnsi="Times New Roman" w:cs="Times New Roman"/>
        </w:rPr>
      </w:pPr>
      <w:r w:rsidRPr="005B3E3E">
        <w:rPr>
          <w:rFonts w:ascii="Times New Roman" w:hAnsi="Times New Roman" w:cs="Times New Roman"/>
        </w:rPr>
        <w:t>Reconstructa</w:t>
      </w:r>
      <w:r w:rsidR="00620A28" w:rsidRPr="005B3E3E">
        <w:rPr>
          <w:rFonts w:ascii="Times New Roman" w:hAnsi="Times New Roman" w:cs="Times New Roman"/>
        </w:rPr>
        <w:t>bility Analysis of Hubway Bicycle Trips in Boston</w:t>
      </w:r>
    </w:p>
    <w:p w14:paraId="5F4B9CA8" w14:textId="77777777" w:rsidR="00620A28" w:rsidRPr="005B3E3E" w:rsidRDefault="00620A28" w:rsidP="004B261A">
      <w:pPr>
        <w:rPr>
          <w:rFonts w:ascii="Times New Roman" w:hAnsi="Times New Roman" w:cs="Times New Roman"/>
        </w:rPr>
        <w:sectPr w:rsidR="00620A28" w:rsidRPr="005B3E3E" w:rsidSect="00620A28">
          <w:footerReference w:type="default" r:id="rId8"/>
          <w:pgSz w:w="12240" w:h="15840"/>
          <w:pgMar w:top="1440" w:right="1440" w:bottom="1440" w:left="1440" w:header="720" w:footer="720" w:gutter="0"/>
          <w:cols w:space="720"/>
          <w:docGrid w:linePitch="360"/>
        </w:sectPr>
      </w:pPr>
    </w:p>
    <w:p w14:paraId="72C5C766" w14:textId="77777777" w:rsidR="00620A28" w:rsidRPr="005B3E3E" w:rsidRDefault="00620A28" w:rsidP="004B261A">
      <w:pPr>
        <w:rPr>
          <w:rFonts w:ascii="Times New Roman" w:hAnsi="Times New Roman" w:cs="Times New Roman"/>
        </w:rPr>
      </w:pPr>
    </w:p>
    <w:p w14:paraId="287F8340" w14:textId="77777777" w:rsidR="00620A28" w:rsidRPr="005B3E3E" w:rsidRDefault="00620A28" w:rsidP="004B261A">
      <w:pPr>
        <w:pStyle w:val="Subtitle"/>
        <w:spacing w:after="0"/>
        <w:jc w:val="center"/>
        <w:rPr>
          <w:rFonts w:ascii="Times New Roman" w:hAnsi="Times New Roman" w:cs="Times New Roman"/>
          <w:i/>
          <w:color w:val="auto"/>
          <w:sz w:val="24"/>
        </w:rPr>
      </w:pPr>
      <w:r w:rsidRPr="005B3E3E">
        <w:rPr>
          <w:rFonts w:ascii="Times New Roman" w:hAnsi="Times New Roman" w:cs="Times New Roman"/>
          <w:i/>
          <w:color w:val="auto"/>
          <w:sz w:val="24"/>
        </w:rPr>
        <w:t>Donovan LeDoux</w:t>
      </w:r>
    </w:p>
    <w:p w14:paraId="3EDAF701" w14:textId="77777777" w:rsidR="00620A28" w:rsidRPr="005B3E3E" w:rsidRDefault="00620A28" w:rsidP="004B261A">
      <w:pPr>
        <w:spacing w:after="0"/>
        <w:jc w:val="center"/>
        <w:rPr>
          <w:rFonts w:ascii="Times New Roman" w:hAnsi="Times New Roman" w:cs="Times New Roman"/>
          <w:sz w:val="24"/>
        </w:rPr>
      </w:pPr>
      <w:r w:rsidRPr="005B3E3E">
        <w:rPr>
          <w:rFonts w:ascii="Times New Roman" w:hAnsi="Times New Roman" w:cs="Times New Roman"/>
          <w:i/>
          <w:sz w:val="24"/>
        </w:rPr>
        <w:t>Portland State University</w:t>
      </w:r>
      <w:r w:rsidRPr="005B3E3E">
        <w:rPr>
          <w:rFonts w:ascii="Times New Roman" w:hAnsi="Times New Roman" w:cs="Times New Roman"/>
          <w:sz w:val="24"/>
        </w:rPr>
        <w:t>,</w:t>
      </w:r>
    </w:p>
    <w:p w14:paraId="7142C983" w14:textId="77777777" w:rsidR="00620A28" w:rsidRPr="005B3E3E" w:rsidRDefault="00620A28" w:rsidP="004B261A">
      <w:pPr>
        <w:spacing w:after="0"/>
        <w:jc w:val="center"/>
        <w:rPr>
          <w:rFonts w:ascii="Times New Roman" w:hAnsi="Times New Roman" w:cs="Times New Roman"/>
          <w:sz w:val="24"/>
        </w:rPr>
      </w:pPr>
      <w:r w:rsidRPr="005B3E3E">
        <w:rPr>
          <w:rFonts w:ascii="Times New Roman" w:hAnsi="Times New Roman" w:cs="Times New Roman"/>
          <w:sz w:val="24"/>
        </w:rPr>
        <w:t>Portland, OR, USA</w:t>
      </w:r>
    </w:p>
    <w:p w14:paraId="2A3992DD" w14:textId="77777777" w:rsidR="00620A28" w:rsidRPr="005B3E3E" w:rsidRDefault="006267E8" w:rsidP="004B261A">
      <w:pPr>
        <w:spacing w:after="0"/>
        <w:jc w:val="center"/>
        <w:rPr>
          <w:rFonts w:ascii="Times New Roman" w:hAnsi="Times New Roman" w:cs="Times New Roman"/>
          <w:sz w:val="24"/>
        </w:rPr>
      </w:pPr>
      <w:hyperlink r:id="rId9" w:history="1">
        <w:r w:rsidR="00620A28" w:rsidRPr="005B3E3E">
          <w:rPr>
            <w:rStyle w:val="Hyperlink"/>
            <w:rFonts w:ascii="Times New Roman" w:hAnsi="Times New Roman" w:cs="Times New Roman"/>
            <w:sz w:val="24"/>
          </w:rPr>
          <w:t>dpledoux@pdx.edu</w:t>
        </w:r>
      </w:hyperlink>
    </w:p>
    <w:p w14:paraId="7DC3EDE4" w14:textId="77777777" w:rsidR="00620A28" w:rsidRPr="005B3E3E" w:rsidRDefault="00620A28" w:rsidP="004B261A">
      <w:pPr>
        <w:spacing w:after="0"/>
        <w:jc w:val="center"/>
        <w:rPr>
          <w:rFonts w:ascii="Times New Roman" w:hAnsi="Times New Roman" w:cs="Times New Roman"/>
        </w:rPr>
        <w:sectPr w:rsidR="00620A28" w:rsidRPr="005B3E3E" w:rsidSect="00620A28">
          <w:type w:val="continuous"/>
          <w:pgSz w:w="12240" w:h="15840"/>
          <w:pgMar w:top="1440" w:right="1440" w:bottom="1440" w:left="1440" w:header="720" w:footer="720" w:gutter="0"/>
          <w:cols w:space="720"/>
          <w:docGrid w:linePitch="360"/>
        </w:sectPr>
      </w:pPr>
    </w:p>
    <w:p w14:paraId="608A3A37" w14:textId="77777777" w:rsidR="00620A28" w:rsidRPr="005B3E3E" w:rsidRDefault="00620A28" w:rsidP="004B261A">
      <w:pPr>
        <w:spacing w:after="0"/>
        <w:jc w:val="center"/>
        <w:rPr>
          <w:rFonts w:ascii="Times New Roman" w:hAnsi="Times New Roman" w:cs="Times New Roman"/>
        </w:rPr>
      </w:pPr>
    </w:p>
    <w:p w14:paraId="31E82985" w14:textId="77777777" w:rsidR="00620A28" w:rsidRPr="005B3E3E" w:rsidRDefault="00620A28" w:rsidP="004B261A">
      <w:pPr>
        <w:spacing w:after="0"/>
        <w:jc w:val="center"/>
        <w:rPr>
          <w:rFonts w:ascii="Times New Roman" w:hAnsi="Times New Roman" w:cs="Times New Roman"/>
        </w:rPr>
      </w:pPr>
    </w:p>
    <w:p w14:paraId="328DAF7B" w14:textId="77777777" w:rsidR="00760ADE" w:rsidRPr="005B3E3E" w:rsidRDefault="00760ADE" w:rsidP="004B261A">
      <w:pPr>
        <w:spacing w:after="0"/>
        <w:rPr>
          <w:rFonts w:ascii="Times New Roman" w:hAnsi="Times New Roman" w:cs="Times New Roman"/>
          <w:b/>
          <w:i/>
          <w:sz w:val="20"/>
        </w:rPr>
        <w:sectPr w:rsidR="00760ADE" w:rsidRPr="005B3E3E" w:rsidSect="00760ADE">
          <w:type w:val="continuous"/>
          <w:pgSz w:w="12240" w:h="15840"/>
          <w:pgMar w:top="1440" w:right="1440" w:bottom="1440" w:left="1440" w:header="720" w:footer="720" w:gutter="0"/>
          <w:cols w:space="720"/>
          <w:docGrid w:linePitch="360"/>
        </w:sectPr>
      </w:pPr>
    </w:p>
    <w:p w14:paraId="0091C533" w14:textId="77777777" w:rsidR="00620A28" w:rsidRPr="005B3E3E" w:rsidRDefault="00C301BE" w:rsidP="004B261A">
      <w:pPr>
        <w:spacing w:after="0"/>
        <w:ind w:left="-360" w:right="-180"/>
        <w:jc w:val="both"/>
        <w:rPr>
          <w:rFonts w:ascii="Times New Roman" w:hAnsi="Times New Roman" w:cs="Times New Roman"/>
          <w:i/>
          <w:sz w:val="20"/>
        </w:rPr>
      </w:pPr>
      <w:r w:rsidRPr="005B3E3E">
        <w:rPr>
          <w:rFonts w:ascii="Times New Roman" w:hAnsi="Times New Roman" w:cs="Times New Roman"/>
          <w:b/>
          <w:i/>
          <w:sz w:val="20"/>
        </w:rPr>
        <w:lastRenderedPageBreak/>
        <w:t xml:space="preserve">Abstract – </w:t>
      </w:r>
      <w:r w:rsidRPr="005B3E3E">
        <w:rPr>
          <w:rFonts w:ascii="Times New Roman" w:hAnsi="Times New Roman" w:cs="Times New Roman"/>
          <w:i/>
          <w:sz w:val="20"/>
        </w:rPr>
        <w:t xml:space="preserve">Reconstructability Analysis (RA) is an information and graph-theory-based method which has been successfully used in previous neutral systems studies. Here it is applied to a Boston-based bicycle share system called Hubway. RA has confirmed many expected </w:t>
      </w:r>
      <w:r w:rsidR="00D00237" w:rsidRPr="005B3E3E">
        <w:rPr>
          <w:rFonts w:ascii="Times New Roman" w:hAnsi="Times New Roman" w:cs="Times New Roman"/>
          <w:i/>
          <w:sz w:val="20"/>
        </w:rPr>
        <w:t>relationships</w:t>
      </w:r>
      <w:r w:rsidRPr="005B3E3E">
        <w:rPr>
          <w:rFonts w:ascii="Times New Roman" w:hAnsi="Times New Roman" w:cs="Times New Roman"/>
          <w:i/>
          <w:sz w:val="20"/>
        </w:rPr>
        <w:t xml:space="preserve"> such as ____ and also uncovered some others such as _____.</w:t>
      </w:r>
    </w:p>
    <w:p w14:paraId="7346DBE3" w14:textId="77777777" w:rsidR="00C301BE" w:rsidRPr="005B3E3E" w:rsidRDefault="00C301BE" w:rsidP="004B261A">
      <w:pPr>
        <w:spacing w:after="0"/>
        <w:ind w:left="-360" w:right="-180"/>
        <w:jc w:val="both"/>
        <w:rPr>
          <w:rFonts w:ascii="Times New Roman" w:hAnsi="Times New Roman" w:cs="Times New Roman"/>
          <w:sz w:val="20"/>
        </w:rPr>
      </w:pPr>
    </w:p>
    <w:p w14:paraId="006E93AC" w14:textId="77777777" w:rsidR="00C301BE" w:rsidRPr="005B3E3E" w:rsidRDefault="00D00237" w:rsidP="004B261A">
      <w:pPr>
        <w:spacing w:after="0"/>
        <w:ind w:left="-360" w:right="-180"/>
        <w:jc w:val="center"/>
        <w:rPr>
          <w:rFonts w:ascii="Times New Roman" w:hAnsi="Times New Roman" w:cs="Times New Roman"/>
          <w:sz w:val="24"/>
        </w:rPr>
      </w:pPr>
      <w:r w:rsidRPr="005B3E3E">
        <w:rPr>
          <w:rFonts w:ascii="Times New Roman" w:hAnsi="Times New Roman" w:cs="Times New Roman"/>
          <w:sz w:val="24"/>
        </w:rPr>
        <w:t>I.</w:t>
      </w:r>
      <w:r w:rsidRPr="005B3E3E">
        <w:rPr>
          <w:rFonts w:ascii="Times New Roman" w:hAnsi="Times New Roman" w:cs="Times New Roman"/>
          <w:sz w:val="24"/>
        </w:rPr>
        <w:tab/>
        <w:t>INTRODUCTION</w:t>
      </w:r>
    </w:p>
    <w:p w14:paraId="2D23E469" w14:textId="77777777" w:rsidR="00D00237" w:rsidRPr="005B3E3E" w:rsidRDefault="00D00237" w:rsidP="004B261A">
      <w:pPr>
        <w:spacing w:after="0"/>
        <w:ind w:left="-360" w:right="-187"/>
        <w:jc w:val="both"/>
        <w:rPr>
          <w:rFonts w:ascii="Times New Roman" w:hAnsi="Times New Roman" w:cs="Times New Roman"/>
          <w:sz w:val="20"/>
        </w:rPr>
      </w:pPr>
      <w:r w:rsidRPr="005B3E3E">
        <w:rPr>
          <w:rFonts w:ascii="Times New Roman" w:hAnsi="Times New Roman" w:cs="Times New Roman"/>
          <w:sz w:val="20"/>
        </w:rPr>
        <w:tab/>
        <w:t xml:space="preserve">Coming in to this project, I had no predisposition toward any particular type of study. Although I do have a background in transportation data collection, so when I came across the Hubway data set, I was immediately drawn toward it. Plus, transportation data has always been interesting to me. </w:t>
      </w:r>
    </w:p>
    <w:p w14:paraId="54FE4917" w14:textId="77777777" w:rsidR="00D00237" w:rsidRPr="005B3E3E" w:rsidRDefault="00D00237"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t xml:space="preserve">The data was not given to me, but rather found, so I was not given any instructions as to any particular hypotheses to tests or </w:t>
      </w:r>
      <w:r w:rsidR="00760ADE" w:rsidRPr="005B3E3E">
        <w:rPr>
          <w:rFonts w:ascii="Times New Roman" w:hAnsi="Times New Roman" w:cs="Times New Roman"/>
          <w:sz w:val="20"/>
        </w:rPr>
        <w:t>dependent</w:t>
      </w:r>
      <w:r w:rsidRPr="005B3E3E">
        <w:rPr>
          <w:rFonts w:ascii="Times New Roman" w:hAnsi="Times New Roman" w:cs="Times New Roman"/>
          <w:sz w:val="20"/>
        </w:rPr>
        <w:t xml:space="preserve"> variables </w:t>
      </w:r>
      <w:r w:rsidR="00760ADE" w:rsidRPr="005B3E3E">
        <w:rPr>
          <w:rFonts w:ascii="Times New Roman" w:hAnsi="Times New Roman" w:cs="Times New Roman"/>
          <w:sz w:val="20"/>
        </w:rPr>
        <w:t>to analyze. Therefore, I chose to conduct a neutral system analysis rather than a directed analysis. In other words, I had no specific goal in mind other than to see what story the data had to tell.</w:t>
      </w:r>
    </w:p>
    <w:p w14:paraId="3A46DE7F" w14:textId="77777777" w:rsidR="00760ADE" w:rsidRPr="005B3E3E" w:rsidRDefault="00760ADE" w:rsidP="004B261A">
      <w:pPr>
        <w:spacing w:after="0"/>
        <w:ind w:left="-450" w:right="-180"/>
        <w:jc w:val="both"/>
        <w:rPr>
          <w:rFonts w:ascii="Times New Roman" w:hAnsi="Times New Roman" w:cs="Times New Roman"/>
          <w:sz w:val="20"/>
        </w:rPr>
      </w:pPr>
    </w:p>
    <w:p w14:paraId="4BD275EB" w14:textId="77777777" w:rsidR="00760ADE" w:rsidRPr="005B3E3E" w:rsidRDefault="00760ADE" w:rsidP="004B261A">
      <w:pPr>
        <w:spacing w:after="0"/>
        <w:ind w:left="-450" w:right="-180"/>
        <w:jc w:val="center"/>
        <w:rPr>
          <w:rFonts w:ascii="Times New Roman" w:hAnsi="Times New Roman" w:cs="Times New Roman"/>
          <w:sz w:val="24"/>
        </w:rPr>
      </w:pPr>
      <w:r w:rsidRPr="005B3E3E">
        <w:rPr>
          <w:rFonts w:ascii="Times New Roman" w:hAnsi="Times New Roman" w:cs="Times New Roman"/>
          <w:sz w:val="24"/>
        </w:rPr>
        <w:t>II.</w:t>
      </w:r>
      <w:r w:rsidRPr="005B3E3E">
        <w:rPr>
          <w:rFonts w:ascii="Times New Roman" w:hAnsi="Times New Roman" w:cs="Times New Roman"/>
          <w:sz w:val="24"/>
        </w:rPr>
        <w:tab/>
        <w:t>RECONSTRUCTABILITY ANALYSIS</w:t>
      </w:r>
    </w:p>
    <w:p w14:paraId="640292A8" w14:textId="77777777" w:rsidR="00541629" w:rsidRPr="005B3E3E" w:rsidRDefault="00760AD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t>Reconstructability analysis (RA) is an information- and graph-theoretic me</w:t>
      </w:r>
      <w:r w:rsidR="00182D77" w:rsidRPr="005B3E3E">
        <w:rPr>
          <w:rFonts w:ascii="Times New Roman" w:hAnsi="Times New Roman" w:cs="Times New Roman"/>
          <w:sz w:val="20"/>
        </w:rPr>
        <w:t>thodology originated by Ashby [1</w:t>
      </w:r>
      <w:r w:rsidRPr="005B3E3E">
        <w:rPr>
          <w:rFonts w:ascii="Times New Roman" w:hAnsi="Times New Roman" w:cs="Times New Roman"/>
          <w:sz w:val="20"/>
        </w:rPr>
        <w:t>] and</w:t>
      </w:r>
      <w:r w:rsidR="00182D77" w:rsidRPr="005B3E3E">
        <w:rPr>
          <w:rFonts w:ascii="Times New Roman" w:hAnsi="Times New Roman" w:cs="Times New Roman"/>
          <w:sz w:val="20"/>
        </w:rPr>
        <w:t xml:space="preserve"> further developed by others [2]-[9]. An account of its origin [10</w:t>
      </w:r>
      <w:r w:rsidRPr="005B3E3E">
        <w:rPr>
          <w:rFonts w:ascii="Times New Roman" w:hAnsi="Times New Roman" w:cs="Times New Roman"/>
          <w:sz w:val="20"/>
        </w:rPr>
        <w:t>] and compact summari</w:t>
      </w:r>
      <w:r w:rsidR="00182D77" w:rsidRPr="005B3E3E">
        <w:rPr>
          <w:rFonts w:ascii="Times New Roman" w:hAnsi="Times New Roman" w:cs="Times New Roman"/>
          <w:sz w:val="20"/>
        </w:rPr>
        <w:t>es [11], [12</w:t>
      </w:r>
      <w:r w:rsidRPr="005B3E3E">
        <w:rPr>
          <w:rFonts w:ascii="Times New Roman" w:hAnsi="Times New Roman" w:cs="Times New Roman"/>
          <w:sz w:val="20"/>
        </w:rPr>
        <w:t>] are also available. In RA, a probability or frequency distribution or a set-theoretic relation is decomposed into componen</w:t>
      </w:r>
      <w:r w:rsidR="00182D77" w:rsidRPr="005B3E3E">
        <w:rPr>
          <w:rFonts w:ascii="Times New Roman" w:hAnsi="Times New Roman" w:cs="Times New Roman"/>
          <w:sz w:val="20"/>
        </w:rPr>
        <w:t>t distributions or relations [13</w:t>
      </w:r>
      <w:r w:rsidRPr="005B3E3E">
        <w:rPr>
          <w:rFonts w:ascii="Times New Roman" w:hAnsi="Times New Roman" w:cs="Times New Roman"/>
          <w:sz w:val="20"/>
        </w:rPr>
        <w:t>]. When applied to the decomposition of frequency distributions, RA does statistical multivariate analysis and resem</w:t>
      </w:r>
      <w:r w:rsidR="00182D77" w:rsidRPr="005B3E3E">
        <w:rPr>
          <w:rFonts w:ascii="Times New Roman" w:hAnsi="Times New Roman" w:cs="Times New Roman"/>
          <w:sz w:val="20"/>
        </w:rPr>
        <w:t>bles log-linear (LL) methods [14</w:t>
      </w:r>
      <w:r w:rsidRPr="005B3E3E">
        <w:rPr>
          <w:rFonts w:ascii="Times New Roman" w:hAnsi="Times New Roman" w:cs="Times New Roman"/>
          <w:sz w:val="20"/>
        </w:rPr>
        <w:t>], used widely in the social sciences, and closely related logistic regression (LR) techniques. RA also overlaps with Bayesian networks (BN).  Where these methodologies overlap, they are mathematically equivalent. However, RA, LL, and BN each have unique capacities not commonly available in the other two [</w:t>
      </w:r>
      <w:r w:rsidR="00504CCE" w:rsidRPr="005B3E3E">
        <w:rPr>
          <w:rFonts w:ascii="Times New Roman" w:hAnsi="Times New Roman" w:cs="Times New Roman"/>
          <w:sz w:val="20"/>
        </w:rPr>
        <w:t>15</w:t>
      </w:r>
      <w:r w:rsidRPr="005B3E3E">
        <w:rPr>
          <w:rFonts w:ascii="Times New Roman" w:hAnsi="Times New Roman" w:cs="Times New Roman"/>
          <w:sz w:val="20"/>
        </w:rPr>
        <w:t xml:space="preserve">]. For example, RA, but not LL or BN, can be applied to set-theoretic relations and to arbitrary functions of nominal </w:t>
      </w:r>
      <w:r w:rsidRPr="005B3E3E">
        <w:rPr>
          <w:rFonts w:ascii="Times New Roman" w:hAnsi="Times New Roman" w:cs="Times New Roman"/>
          <w:sz w:val="20"/>
        </w:rPr>
        <w:lastRenderedPageBreak/>
        <w:t>variables; RA also has a state-based version [</w:t>
      </w:r>
      <w:r w:rsidR="00504CCE" w:rsidRPr="005B3E3E">
        <w:rPr>
          <w:rFonts w:ascii="Times New Roman" w:hAnsi="Times New Roman" w:cs="Times New Roman"/>
          <w:sz w:val="20"/>
        </w:rPr>
        <w:t>16</w:t>
      </w:r>
      <w:r w:rsidRPr="005B3E3E">
        <w:rPr>
          <w:rFonts w:ascii="Times New Roman" w:hAnsi="Times New Roman" w:cs="Times New Roman"/>
          <w:sz w:val="20"/>
        </w:rPr>
        <w:t>], [</w:t>
      </w:r>
      <w:r w:rsidR="00504CCE" w:rsidRPr="005B3E3E">
        <w:rPr>
          <w:rFonts w:ascii="Times New Roman" w:hAnsi="Times New Roman" w:cs="Times New Roman"/>
          <w:sz w:val="20"/>
        </w:rPr>
        <w:t>17</w:t>
      </w:r>
      <w:r w:rsidRPr="005B3E3E">
        <w:rPr>
          <w:rFonts w:ascii="Times New Roman" w:hAnsi="Times New Roman" w:cs="Times New Roman"/>
          <w:sz w:val="20"/>
        </w:rPr>
        <w:t>], a finer-grained modeling approach than the standard variable-based approach, and also a Fourier version [</w:t>
      </w:r>
      <w:r w:rsidR="00504CCE" w:rsidRPr="005B3E3E">
        <w:rPr>
          <w:rFonts w:ascii="Times New Roman" w:hAnsi="Times New Roman" w:cs="Times New Roman"/>
          <w:sz w:val="20"/>
        </w:rPr>
        <w:t>18</w:t>
      </w:r>
      <w:r w:rsidRPr="005B3E3E">
        <w:rPr>
          <w:rFonts w:ascii="Times New Roman" w:hAnsi="Times New Roman" w:cs="Times New Roman"/>
          <w:sz w:val="20"/>
        </w:rPr>
        <w:t>]. RA and LL, but not BN, can utilize models with loops and can address not only problems where IVs (independent variables, inputs) and DVs (dependent variables, outputs) are distinguished (called directed systems), but also problems where this distinction is not made (neutral systems). LR, as implemented in PLINK [</w:t>
      </w:r>
      <w:r w:rsidR="00504CCE" w:rsidRPr="005B3E3E">
        <w:rPr>
          <w:rFonts w:ascii="Times New Roman" w:hAnsi="Times New Roman" w:cs="Times New Roman"/>
          <w:sz w:val="20"/>
        </w:rPr>
        <w:t>19</w:t>
      </w:r>
      <w:r w:rsidRPr="005B3E3E">
        <w:rPr>
          <w:rFonts w:ascii="Times New Roman" w:hAnsi="Times New Roman" w:cs="Times New Roman"/>
          <w:sz w:val="20"/>
        </w:rPr>
        <w:t>], which is widely used for genomic analysis, is less general than RA. Both RA and BN explicitly conceptualize the lattice of graphical models and have been computationally adapted for exploratory modeling, which is not as easily done in LL and LR.</w:t>
      </w:r>
      <w:r w:rsidR="00541629" w:rsidRPr="005B3E3E">
        <w:rPr>
          <w:rFonts w:ascii="Times New Roman" w:hAnsi="Times New Roman" w:cs="Times New Roman"/>
          <w:sz w:val="20"/>
        </w:rPr>
        <w:tab/>
      </w:r>
    </w:p>
    <w:p w14:paraId="51C13283" w14:textId="77777777" w:rsidR="00541629" w:rsidRPr="005B3E3E" w:rsidRDefault="00541629"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p>
    <w:p w14:paraId="7BBBB29D" w14:textId="77777777" w:rsidR="00EC526E" w:rsidRPr="005B3E3E" w:rsidRDefault="00541629"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t>The following discussion summarizes the basic ideas of RA. Consider a directed system with IVs (</w:t>
      </w:r>
      <w:r w:rsidR="00EA46AC" w:rsidRPr="005B3E3E">
        <w:rPr>
          <w:rFonts w:ascii="Times New Roman" w:hAnsi="Times New Roman" w:cs="Times New Roman"/>
          <w:sz w:val="20"/>
        </w:rPr>
        <w:t>station of trip start, gender, trip date, and trip start time</w:t>
      </w:r>
      <w:r w:rsidRPr="005B3E3E">
        <w:rPr>
          <w:rFonts w:ascii="Times New Roman" w:hAnsi="Times New Roman" w:cs="Times New Roman"/>
          <w:sz w:val="20"/>
        </w:rPr>
        <w:t xml:space="preserve">) A, B, C, and D, and DV the </w:t>
      </w:r>
      <w:r w:rsidR="00EA46AC" w:rsidRPr="005B3E3E">
        <w:rPr>
          <w:rFonts w:ascii="Times New Roman" w:hAnsi="Times New Roman" w:cs="Times New Roman"/>
          <w:sz w:val="20"/>
        </w:rPr>
        <w:t>rider’s registration</w:t>
      </w:r>
      <w:r w:rsidRPr="005B3E3E">
        <w:rPr>
          <w:rFonts w:ascii="Times New Roman" w:hAnsi="Times New Roman" w:cs="Times New Roman"/>
          <w:sz w:val="20"/>
        </w:rPr>
        <w:t xml:space="preserve"> status Z. Consider an observed frequency distribution f(A, B, C, D, Z) which we write as ABCDZ. RA decomposes such a distribution into projections such as ABCD and ABZ, which when taken together define an RA model m = ABCD:ABZ that is less complex (fewer degrees of freedom) than the data. This model defines a calculated frequency (or probability) distribution ABCDZ</w:t>
      </w:r>
      <w:r w:rsidRPr="005B3E3E">
        <w:rPr>
          <w:rFonts w:ascii="Times New Roman" w:hAnsi="Times New Roman" w:cs="Times New Roman"/>
          <w:sz w:val="20"/>
          <w:vertAlign w:val="subscript"/>
        </w:rPr>
        <w:t>m</w:t>
      </w:r>
      <w:r w:rsidRPr="005B3E3E">
        <w:rPr>
          <w:rFonts w:ascii="Times New Roman" w:hAnsi="Times New Roman" w:cs="Times New Roman"/>
          <w:sz w:val="20"/>
        </w:rPr>
        <w:t>, obtained by maximum entropy composition of ABCD and ABZ, which is compared with the observed ABCDZ. While the data itself, ABCDZ, also called the “saturated model,” allows all four IVs to jointly predict Z, the ABCD:ABZ structure allows only A and B to jointly predict Z, with C and D having no predictive relationship with Z. A and B predict Z via the conditional probabilities pm(Z|AB) derived from the ABCDZ</w:t>
      </w:r>
      <w:r w:rsidRPr="005B3E3E">
        <w:rPr>
          <w:rFonts w:ascii="Times New Roman" w:hAnsi="Times New Roman" w:cs="Times New Roman"/>
          <w:sz w:val="20"/>
          <w:vertAlign w:val="subscript"/>
        </w:rPr>
        <w:t>m</w:t>
      </w:r>
      <w:r w:rsidRPr="005B3E3E">
        <w:rPr>
          <w:rFonts w:ascii="Times New Roman" w:hAnsi="Times New Roman" w:cs="Times New Roman"/>
          <w:sz w:val="20"/>
        </w:rPr>
        <w:t xml:space="preserve"> distribution. (In all models, the order of the components and the order of the variables within each component is arbitrary, so, for example, ABCD:ABZ = BZA:CDBA.) The ABCD component of ABCD:ABZ assures that models that will be compared to one another all involve the same set of variables and will be hierarchically related; it also allows – but does not identify – associations </w:t>
      </w:r>
      <w:r w:rsidRPr="005B3E3E">
        <w:rPr>
          <w:rFonts w:ascii="Times New Roman" w:hAnsi="Times New Roman" w:cs="Times New Roman"/>
          <w:sz w:val="20"/>
        </w:rPr>
        <w:lastRenderedPageBreak/>
        <w:t>between the IVs themselves. For visual simplicity, this component that includes all the IVs is omitted in models described below.</w:t>
      </w:r>
    </w:p>
    <w:p w14:paraId="6AC027DF" w14:textId="77777777" w:rsidR="00EC526E" w:rsidRPr="005B3E3E" w:rsidRDefault="00EC526E" w:rsidP="004B261A">
      <w:pPr>
        <w:spacing w:after="0"/>
        <w:ind w:left="-360" w:right="-180"/>
        <w:jc w:val="both"/>
        <w:rPr>
          <w:rFonts w:ascii="Times New Roman" w:hAnsi="Times New Roman" w:cs="Times New Roman"/>
          <w:sz w:val="20"/>
        </w:rPr>
      </w:pPr>
    </w:p>
    <w:p w14:paraId="68C67325" w14:textId="77777777" w:rsidR="00EC526E" w:rsidRPr="005B3E3E" w:rsidRDefault="00EC526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If ABCD:ABZ is a good model, one can equivalently say that the “transmission” or “mutual information” T</w:t>
      </w:r>
      <w:r w:rsidR="00541629" w:rsidRPr="005B3E3E">
        <w:rPr>
          <w:rFonts w:ascii="Times New Roman" w:hAnsi="Times New Roman" w:cs="Times New Roman"/>
          <w:sz w:val="20"/>
          <w:vertAlign w:val="subscript"/>
        </w:rPr>
        <w:t>m</w:t>
      </w:r>
      <w:r w:rsidR="00541629" w:rsidRPr="005B3E3E">
        <w:rPr>
          <w:rFonts w:ascii="Times New Roman" w:hAnsi="Times New Roman" w:cs="Times New Roman"/>
          <w:sz w:val="20"/>
        </w:rPr>
        <w:t>(AB:Z) = H(Z) – H</w:t>
      </w:r>
      <w:r w:rsidR="00541629" w:rsidRPr="005B3E3E">
        <w:rPr>
          <w:rFonts w:ascii="Times New Roman" w:hAnsi="Times New Roman" w:cs="Times New Roman"/>
          <w:sz w:val="20"/>
          <w:vertAlign w:val="subscript"/>
        </w:rPr>
        <w:t>m</w:t>
      </w:r>
      <w:r w:rsidR="00541629" w:rsidRPr="005B3E3E">
        <w:rPr>
          <w:rFonts w:ascii="Times New Roman" w:hAnsi="Times New Roman" w:cs="Times New Roman"/>
          <w:sz w:val="20"/>
        </w:rPr>
        <w:t>(Z|AB) is high, while the transmission T</w:t>
      </w:r>
      <w:r w:rsidR="00EA46AC" w:rsidRPr="005B3E3E">
        <w:rPr>
          <w:rFonts w:ascii="Times New Roman" w:hAnsi="Times New Roman" w:cs="Times New Roman"/>
          <w:sz w:val="20"/>
          <w:vertAlign w:val="subscript"/>
        </w:rPr>
        <w:t>m</w:t>
      </w:r>
      <w:r w:rsidR="00541629" w:rsidRPr="005B3E3E">
        <w:rPr>
          <w:rFonts w:ascii="Times New Roman" w:hAnsi="Times New Roman" w:cs="Times New Roman"/>
          <w:sz w:val="20"/>
        </w:rPr>
        <w:t>(CD:Z) is low. H is uncertainty (Shannon entropy), so transmission here is reduction of uncertainty about Z.  Dividing T</w:t>
      </w:r>
      <w:r w:rsidR="00541629" w:rsidRPr="005B3E3E">
        <w:rPr>
          <w:rFonts w:ascii="Times New Roman" w:hAnsi="Times New Roman" w:cs="Times New Roman"/>
          <w:sz w:val="20"/>
          <w:vertAlign w:val="subscript"/>
        </w:rPr>
        <w:t>m</w:t>
      </w:r>
      <w:r w:rsidR="00541629" w:rsidRPr="005B3E3E">
        <w:rPr>
          <w:rFonts w:ascii="Times New Roman" w:hAnsi="Times New Roman" w:cs="Times New Roman"/>
          <w:sz w:val="20"/>
        </w:rPr>
        <w:t>(AB:Z) by H(Z) (and multiplying by 100) gives %ΔH</w:t>
      </w:r>
      <w:r w:rsidR="00541629" w:rsidRPr="005B3E3E">
        <w:rPr>
          <w:rFonts w:ascii="Times New Roman" w:hAnsi="Times New Roman" w:cs="Times New Roman"/>
          <w:sz w:val="20"/>
          <w:vertAlign w:val="subscript"/>
        </w:rPr>
        <w:t>m</w:t>
      </w:r>
      <w:r w:rsidR="00541629" w:rsidRPr="005B3E3E">
        <w:rPr>
          <w:rFonts w:ascii="Times New Roman" w:hAnsi="Times New Roman" w:cs="Times New Roman"/>
          <w:sz w:val="20"/>
        </w:rPr>
        <w:t>(Z|AB), the %uncertainty reduction of Z, knowing A and B. Uncertainty reduction for nominal variables is analogous to %variance explained for continuous variables, but one difference between the two is that because of the logarithm term in the expression for Shannon entropy even a small uncertainty reduction can correspond to a large effect size. For the reference “independence” model ABCD:Z, in which no IV predicts Z, %ΔH</w:t>
      </w:r>
      <w:r w:rsidR="00541629" w:rsidRPr="005B3E3E">
        <w:rPr>
          <w:rFonts w:ascii="Times New Roman" w:hAnsi="Times New Roman" w:cs="Times New Roman"/>
          <w:sz w:val="20"/>
          <w:vertAlign w:val="subscript"/>
        </w:rPr>
        <w:t>m</w:t>
      </w:r>
      <w:r w:rsidR="00541629" w:rsidRPr="005B3E3E">
        <w:rPr>
          <w:rFonts w:ascii="Times New Roman" w:hAnsi="Times New Roman" w:cs="Times New Roman"/>
          <w:sz w:val="20"/>
        </w:rPr>
        <w:t xml:space="preserve">(Z) = 0. Uncertainty reduction can be assessed for statistical significance with the Chi-square distribution.        </w:t>
      </w:r>
    </w:p>
    <w:p w14:paraId="203C4A2E" w14:textId="77777777" w:rsidR="00EC526E" w:rsidRPr="005B3E3E" w:rsidRDefault="00EC526E" w:rsidP="004B261A">
      <w:pPr>
        <w:spacing w:after="0"/>
        <w:ind w:left="-360" w:right="-180"/>
        <w:jc w:val="both"/>
        <w:rPr>
          <w:rFonts w:ascii="Times New Roman" w:hAnsi="Times New Roman" w:cs="Times New Roman"/>
          <w:sz w:val="20"/>
        </w:rPr>
      </w:pPr>
    </w:p>
    <w:p w14:paraId="43F6843A" w14:textId="77777777" w:rsidR="00EC526E" w:rsidRPr="005B3E3E" w:rsidRDefault="00EC526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Because uncertainty reduction is an information theoretic measure of predictive efficacy that is not calculated by most other methods, it is useful to supplement it with %correct, a generic measure of predictive accuracy that is commonly produced by most modeling methods.  %correct roughly follows uncertainty reduction, but the two are not precisely co-linear.            </w:t>
      </w:r>
    </w:p>
    <w:p w14:paraId="633B83C7" w14:textId="77777777" w:rsidR="00EC526E" w:rsidRPr="005B3E3E" w:rsidRDefault="00EC526E" w:rsidP="004B261A">
      <w:pPr>
        <w:spacing w:after="0"/>
        <w:ind w:left="-360" w:right="-180"/>
        <w:jc w:val="both"/>
        <w:rPr>
          <w:rFonts w:ascii="Times New Roman" w:hAnsi="Times New Roman" w:cs="Times New Roman"/>
          <w:sz w:val="20"/>
        </w:rPr>
      </w:pPr>
    </w:p>
    <w:p w14:paraId="7D3B59E8" w14:textId="77777777" w:rsidR="00FE1A12" w:rsidRDefault="00EC526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For the purposes of this study, there are </w:t>
      </w:r>
      <w:r w:rsidR="00EA46AC" w:rsidRPr="005B3E3E">
        <w:rPr>
          <w:rFonts w:ascii="Times New Roman" w:hAnsi="Times New Roman" w:cs="Times New Roman"/>
          <w:sz w:val="20"/>
        </w:rPr>
        <w:t>two</w:t>
      </w:r>
      <w:r w:rsidR="00541629" w:rsidRPr="005B3E3E">
        <w:rPr>
          <w:rFonts w:ascii="Times New Roman" w:hAnsi="Times New Roman" w:cs="Times New Roman"/>
          <w:sz w:val="20"/>
        </w:rPr>
        <w:t xml:space="preserve"> different classes of RA models: variable-</w:t>
      </w:r>
      <w:r w:rsidR="00EA46AC" w:rsidRPr="005B3E3E">
        <w:rPr>
          <w:rFonts w:ascii="Times New Roman" w:hAnsi="Times New Roman" w:cs="Times New Roman"/>
          <w:sz w:val="20"/>
        </w:rPr>
        <w:t>based (VB) models without loops and</w:t>
      </w:r>
      <w:r w:rsidR="00541629" w:rsidRPr="005B3E3E">
        <w:rPr>
          <w:rFonts w:ascii="Times New Roman" w:hAnsi="Times New Roman" w:cs="Times New Roman"/>
          <w:sz w:val="20"/>
        </w:rPr>
        <w:t xml:space="preserve"> v</w:t>
      </w:r>
      <w:r w:rsidR="00EA46AC" w:rsidRPr="005B3E3E">
        <w:rPr>
          <w:rFonts w:ascii="Times New Roman" w:hAnsi="Times New Roman" w:cs="Times New Roman"/>
          <w:sz w:val="20"/>
        </w:rPr>
        <w:t>ariable-based models with loops. There is a third class of RA model called</w:t>
      </w:r>
      <w:r w:rsidR="00541629" w:rsidRPr="005B3E3E">
        <w:rPr>
          <w:rFonts w:ascii="Times New Roman" w:hAnsi="Times New Roman" w:cs="Times New Roman"/>
          <w:sz w:val="20"/>
        </w:rPr>
        <w:t xml:space="preserve"> state-based (SB) models</w:t>
      </w:r>
      <w:r w:rsidR="00EA46AC" w:rsidRPr="005B3E3E">
        <w:rPr>
          <w:rFonts w:ascii="Times New Roman" w:hAnsi="Times New Roman" w:cs="Times New Roman"/>
          <w:sz w:val="20"/>
        </w:rPr>
        <w:t>, but due to cardinality concerns and the quality of the models with loops, SB models will not be included</w:t>
      </w:r>
      <w:r w:rsidR="00541629" w:rsidRPr="005B3E3E">
        <w:rPr>
          <w:rFonts w:ascii="Times New Roman" w:hAnsi="Times New Roman" w:cs="Times New Roman"/>
          <w:sz w:val="20"/>
        </w:rPr>
        <w:t>.  These allow coarse, refined, and ultra-refined modeling, respectively, gra</w:t>
      </w:r>
      <w:r w:rsidR="00FE1A12" w:rsidRPr="005B3E3E">
        <w:rPr>
          <w:rFonts w:ascii="Times New Roman" w:hAnsi="Times New Roman" w:cs="Times New Roman"/>
          <w:sz w:val="20"/>
        </w:rPr>
        <w:t>phically depicted in Figure 1 [15</w:t>
      </w:r>
      <w:r w:rsidR="00541629" w:rsidRPr="005B3E3E">
        <w:rPr>
          <w:rFonts w:ascii="Times New Roman" w:hAnsi="Times New Roman" w:cs="Times New Roman"/>
          <w:sz w:val="20"/>
        </w:rPr>
        <w:t>]. Conversely, these three classes are applicable to many variables, a modest number of variables, and few variables, respectively. The bold lines in the figure indicate how complex a model might be acceptable using each class of model</w:t>
      </w:r>
      <w:r w:rsidR="00FE1A12" w:rsidRPr="005B3E3E">
        <w:rPr>
          <w:rFonts w:ascii="Times New Roman" w:hAnsi="Times New Roman" w:cs="Times New Roman"/>
          <w:sz w:val="20"/>
        </w:rPr>
        <w:t>.</w:t>
      </w:r>
    </w:p>
    <w:p w14:paraId="68F519B5" w14:textId="77777777" w:rsidR="005B3E3E" w:rsidRPr="005B3E3E" w:rsidRDefault="005B3E3E" w:rsidP="004B261A">
      <w:pPr>
        <w:spacing w:after="0"/>
        <w:ind w:left="-360" w:right="-180"/>
        <w:jc w:val="both"/>
        <w:rPr>
          <w:rFonts w:ascii="Times New Roman" w:hAnsi="Times New Roman" w:cs="Times New Roman"/>
          <w:sz w:val="20"/>
        </w:rPr>
      </w:pPr>
    </w:p>
    <w:p w14:paraId="1DE81B7C" w14:textId="77777777" w:rsidR="00EC526E" w:rsidRPr="005B3E3E" w:rsidRDefault="00541629"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lastRenderedPageBreak/>
        <w:t xml:space="preserve">   </w:t>
      </w:r>
      <w:r w:rsidR="00FE1A12" w:rsidRPr="005B3E3E">
        <w:rPr>
          <w:rFonts w:ascii="Times New Roman" w:hAnsi="Times New Roman" w:cs="Times New Roman"/>
          <w:noProof/>
          <w:sz w:val="20"/>
        </w:rPr>
        <w:drawing>
          <wp:inline distT="0" distB="0" distL="0" distR="0" wp14:anchorId="34EF75F3" wp14:editId="618CA964">
            <wp:extent cx="2476500" cy="1685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1685925"/>
                    </a:xfrm>
                    <a:prstGeom prst="rect">
                      <a:avLst/>
                    </a:prstGeom>
                    <a:noFill/>
                    <a:ln>
                      <a:noFill/>
                    </a:ln>
                  </pic:spPr>
                </pic:pic>
              </a:graphicData>
            </a:graphic>
          </wp:inline>
        </w:drawing>
      </w:r>
    </w:p>
    <w:p w14:paraId="6C7318A5" w14:textId="77777777" w:rsidR="00EC526E" w:rsidRPr="005B3E3E" w:rsidRDefault="00541629" w:rsidP="004B261A">
      <w:pPr>
        <w:spacing w:after="0"/>
        <w:ind w:left="-360" w:right="-180"/>
        <w:jc w:val="center"/>
        <w:rPr>
          <w:rFonts w:ascii="Times New Roman" w:hAnsi="Times New Roman" w:cs="Times New Roman"/>
          <w:sz w:val="20"/>
        </w:rPr>
      </w:pPr>
      <w:r w:rsidRPr="005B3E3E">
        <w:rPr>
          <w:rFonts w:ascii="Times New Roman" w:hAnsi="Times New Roman" w:cs="Times New Roman"/>
          <w:sz w:val="20"/>
        </w:rPr>
        <w:t>Figure 1. Degrees of refinement of RA models.</w:t>
      </w:r>
    </w:p>
    <w:p w14:paraId="16855F6A" w14:textId="77777777" w:rsidR="00EC526E" w:rsidRPr="005B3E3E" w:rsidRDefault="00EC526E" w:rsidP="004B261A">
      <w:pPr>
        <w:spacing w:after="0"/>
        <w:ind w:left="-360" w:right="-180"/>
        <w:jc w:val="both"/>
        <w:rPr>
          <w:rFonts w:ascii="Times New Roman" w:hAnsi="Times New Roman" w:cs="Times New Roman"/>
          <w:sz w:val="20"/>
        </w:rPr>
      </w:pPr>
    </w:p>
    <w:p w14:paraId="15AA2786" w14:textId="77777777" w:rsidR="00EC526E" w:rsidRPr="005B3E3E" w:rsidRDefault="00EC526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Models such as ABCDZ, ABCD:ABZ, and AB:Z each have a “single predicting component,” i.e., a component that includes Z and only one subset of the IVs and whose probability distribution is used to predict Z. Such models are loopless, and do “feature selection” or “dimensionality reduction.”  By contrast, consider model ABCD:ABZ:CDZ; its the second and third components allow Z to be predicted by A and B jointly and also, separately, by C and D jointly. The two predicting components are integrated by a maximum entropy algorithm, and from the integrated (calculated) distribution, one obtains the conditional distribution for the model, pm(Z|ABCD).  This conditional distribution is different from the conditional distribution obtainable directly from the data, and it is the calculated distribution that is used for prediction.         </w:t>
      </w:r>
    </w:p>
    <w:p w14:paraId="3BBAF421" w14:textId="77777777" w:rsidR="00EC526E" w:rsidRPr="005B3E3E" w:rsidRDefault="00EC526E" w:rsidP="004B261A">
      <w:pPr>
        <w:spacing w:after="0"/>
        <w:ind w:left="-360" w:right="-180"/>
        <w:jc w:val="both"/>
        <w:rPr>
          <w:rFonts w:ascii="Times New Roman" w:hAnsi="Times New Roman" w:cs="Times New Roman"/>
          <w:sz w:val="20"/>
        </w:rPr>
      </w:pPr>
    </w:p>
    <w:p w14:paraId="0E347586" w14:textId="77777777" w:rsidR="00EC526E" w:rsidRPr="005B3E3E" w:rsidRDefault="00EC526E" w:rsidP="004B261A">
      <w:pPr>
        <w:spacing w:after="0"/>
        <w:ind w:left="-360" w:right="-180" w:firstLine="9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Since a model includes a non-predicting component containing all the IVs (e.g., ABCD in model ABCD:ABZ), models with more than one predicting component necessarily have loops.  (The simplest example of a two predicting component model that has a loop is BA:AZ:ZB.) For loopless models with a small number of predicting IVs, one can easily examine all possible structures. However, with more than a few variables, exhaustive evaluation of all models becomes prohibitive if models with loops are considered, since these models do not have algebraic solutions but require iterative computation [</w:t>
      </w:r>
      <w:r w:rsidR="002543B9" w:rsidRPr="005B3E3E">
        <w:rPr>
          <w:rFonts w:ascii="Times New Roman" w:hAnsi="Times New Roman" w:cs="Times New Roman"/>
          <w:sz w:val="20"/>
        </w:rPr>
        <w:t>18</w:t>
      </w:r>
      <w:r w:rsidR="00541629" w:rsidRPr="005B3E3E">
        <w:rPr>
          <w:rFonts w:ascii="Times New Roman" w:hAnsi="Times New Roman" w:cs="Times New Roman"/>
          <w:sz w:val="20"/>
        </w:rPr>
        <w:t xml:space="preserve">].          </w:t>
      </w:r>
    </w:p>
    <w:p w14:paraId="0D8D5FDD" w14:textId="77777777" w:rsidR="00EC526E" w:rsidRPr="005B3E3E" w:rsidRDefault="00EC526E" w:rsidP="004B261A">
      <w:pPr>
        <w:spacing w:after="0"/>
        <w:ind w:left="-360" w:right="-180"/>
        <w:jc w:val="both"/>
        <w:rPr>
          <w:rFonts w:ascii="Times New Roman" w:hAnsi="Times New Roman" w:cs="Times New Roman"/>
          <w:sz w:val="20"/>
        </w:rPr>
      </w:pPr>
    </w:p>
    <w:p w14:paraId="03A34E05" w14:textId="77777777" w:rsidR="00EC526E" w:rsidRPr="005B3E3E" w:rsidRDefault="00EC526E" w:rsidP="004B261A">
      <w:pPr>
        <w:spacing w:after="0"/>
        <w:ind w:left="-360" w:right="-180" w:firstLine="9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Variable-based models with or without loops and state-based models can be evaluated in terms of uncertainty reduction, which is tested for significance relative to independence with a Chi-square p-value. Consider choosing the model with the greatest uncertainty reduction that is significant in this way.  This “Cumulative-p” criterion, however, always overfits, and needs to be augmented by the more stringent condition that every step from independence is statistically significant.  This is one way to select a best model, namely the most uncertainty-reducing model which is cumulatively significant and whose path from the </w:t>
      </w:r>
      <w:r w:rsidR="00541629" w:rsidRPr="005B3E3E">
        <w:rPr>
          <w:rFonts w:ascii="Times New Roman" w:hAnsi="Times New Roman" w:cs="Times New Roman"/>
          <w:sz w:val="20"/>
        </w:rPr>
        <w:lastRenderedPageBreak/>
        <w:t>independence model is also significant at every step.  We call this the “Incremental-p best model.”  We also use two other criteria to define best models: BIC, the Bayesian Information Criterion [</w:t>
      </w:r>
      <w:r w:rsidR="002543B9" w:rsidRPr="005B3E3E">
        <w:rPr>
          <w:rFonts w:ascii="Times New Roman" w:hAnsi="Times New Roman" w:cs="Times New Roman"/>
          <w:sz w:val="20"/>
        </w:rPr>
        <w:t>20</w:t>
      </w:r>
      <w:r w:rsidR="00541629" w:rsidRPr="005B3E3E">
        <w:rPr>
          <w:rFonts w:ascii="Times New Roman" w:hAnsi="Times New Roman" w:cs="Times New Roman"/>
          <w:sz w:val="20"/>
        </w:rPr>
        <w:t xml:space="preserve">], and AIC, the </w:t>
      </w:r>
      <w:r w:rsidR="002543B9" w:rsidRPr="005B3E3E">
        <w:rPr>
          <w:rFonts w:ascii="Times New Roman" w:hAnsi="Times New Roman" w:cs="Times New Roman"/>
          <w:sz w:val="20"/>
        </w:rPr>
        <w:t>Akaike Information Criterion [21</w:t>
      </w:r>
      <w:r w:rsidR="00541629" w:rsidRPr="005B3E3E">
        <w:rPr>
          <w:rFonts w:ascii="Times New Roman" w:hAnsi="Times New Roman" w:cs="Times New Roman"/>
          <w:sz w:val="20"/>
        </w:rPr>
        <w:t xml:space="preserve">].  All three criteria penalize the model for complexity (Δdf relative to independence), i.e., trade off uncertainty reduction and model simplicity, in different ways.  AIC and BIC integrate these two considerations linearly, quite different from the way they are integrated in a Chi-square p-value calculation.  Of these three criteria, BIC is the most conservative, penalizing complexity the most severely, so the interactions in the BIC best model are the most reliable. Incremental-p and AIC are less conservative criteria that select more complex models; sometimes Incremental-p selects a more complex model than AIC; sometimes the reverse is true.  BIC never overfits; AIC or Incremental-p sometimes overfit.  In this study, what is actually calculated is ΔAIC = AIC(reference) – AIC(model), similarly for ΔBIC; good models have high ΔAIC or ΔBIC.  </w:t>
      </w:r>
    </w:p>
    <w:p w14:paraId="2AF4DA27" w14:textId="77777777" w:rsidR="00EC526E" w:rsidRPr="005B3E3E" w:rsidRDefault="00EC526E" w:rsidP="004B261A">
      <w:pPr>
        <w:spacing w:after="0"/>
        <w:ind w:left="-360" w:right="-180" w:firstLine="360"/>
        <w:jc w:val="both"/>
        <w:rPr>
          <w:rFonts w:ascii="Times New Roman" w:hAnsi="Times New Roman" w:cs="Times New Roman"/>
          <w:sz w:val="20"/>
        </w:rPr>
      </w:pPr>
    </w:p>
    <w:p w14:paraId="0E61D6D3" w14:textId="77777777" w:rsidR="00EC526E" w:rsidRPr="005B3E3E" w:rsidRDefault="00541629" w:rsidP="004B261A">
      <w:pPr>
        <w:spacing w:after="0"/>
        <w:ind w:left="-360" w:right="-180" w:firstLine="360"/>
        <w:jc w:val="both"/>
        <w:rPr>
          <w:rFonts w:ascii="Times New Roman" w:hAnsi="Times New Roman" w:cs="Times New Roman"/>
          <w:sz w:val="20"/>
        </w:rPr>
      </w:pPr>
      <w:r w:rsidRPr="005B3E3E">
        <w:rPr>
          <w:rFonts w:ascii="Times New Roman" w:hAnsi="Times New Roman" w:cs="Times New Roman"/>
          <w:sz w:val="20"/>
        </w:rPr>
        <w:t xml:space="preserve">Like other methods, RA allows one to control for particular IVs.  For example, a high T(A:Z) says that A predicts Z, while a high TC(A:Z) = T(AC:CZ) says that A predicts Z even when controlling for C.  TC(A:Z) = H(Z|C) – H(Z|AC), so A predicts Z even when controlling for C when the uncertainty of Z knowing C is reduced by knowing also A.  The significance of this reduction can be assessed by a Chi-square p-value.  Controlling for some variables while calculating associations between others is easiest to grasp for loopless models, but it can also be applied to models with loops. </w:t>
      </w:r>
    </w:p>
    <w:p w14:paraId="5A7B0929" w14:textId="77777777" w:rsidR="00EC526E" w:rsidRPr="005B3E3E" w:rsidRDefault="00EC526E" w:rsidP="004B261A">
      <w:pPr>
        <w:spacing w:after="0"/>
        <w:ind w:left="-360" w:right="-180" w:firstLine="360"/>
        <w:jc w:val="both"/>
        <w:rPr>
          <w:rFonts w:ascii="Times New Roman" w:hAnsi="Times New Roman" w:cs="Times New Roman"/>
          <w:sz w:val="20"/>
        </w:rPr>
      </w:pPr>
    </w:p>
    <w:p w14:paraId="3D1B3FB0" w14:textId="77777777" w:rsidR="004B261A" w:rsidRPr="005B3E3E" w:rsidRDefault="00541629" w:rsidP="004B261A">
      <w:pPr>
        <w:spacing w:after="0"/>
        <w:ind w:left="-360" w:right="-180" w:firstLine="360"/>
        <w:jc w:val="both"/>
        <w:rPr>
          <w:rFonts w:ascii="Times New Roman" w:hAnsi="Times New Roman" w:cs="Times New Roman"/>
          <w:sz w:val="20"/>
        </w:rPr>
      </w:pPr>
      <w:r w:rsidRPr="005B3E3E">
        <w:rPr>
          <w:rFonts w:ascii="Times New Roman" w:hAnsi="Times New Roman" w:cs="Times New Roman"/>
          <w:sz w:val="20"/>
        </w:rPr>
        <w:t>Calculations were done using the RA software program developed at Portland State University (Portland, Oregon) called OCCAM (named for the principle of parsimony and also “Organizational Complexity Computation and Modeling”). The earliest program was developed by Zwick and Hosseini [</w:t>
      </w:r>
      <w:r w:rsidR="004B261A" w:rsidRPr="005B3E3E">
        <w:rPr>
          <w:rFonts w:ascii="Times New Roman" w:hAnsi="Times New Roman" w:cs="Times New Roman"/>
          <w:sz w:val="20"/>
        </w:rPr>
        <w:t>22</w:t>
      </w:r>
      <w:r w:rsidRPr="005B3E3E">
        <w:rPr>
          <w:rFonts w:ascii="Times New Roman" w:hAnsi="Times New Roman" w:cs="Times New Roman"/>
          <w:sz w:val="20"/>
        </w:rPr>
        <w:t>]; reviews of RA methodology [</w:t>
      </w:r>
      <w:r w:rsidR="004B261A" w:rsidRPr="005B3E3E">
        <w:rPr>
          <w:rFonts w:ascii="Times New Roman" w:hAnsi="Times New Roman" w:cs="Times New Roman"/>
          <w:sz w:val="20"/>
        </w:rPr>
        <w:t>11</w:t>
      </w:r>
      <w:r w:rsidRPr="005B3E3E">
        <w:rPr>
          <w:rFonts w:ascii="Times New Roman" w:hAnsi="Times New Roman" w:cs="Times New Roman"/>
          <w:sz w:val="20"/>
        </w:rPr>
        <w:t>], [</w:t>
      </w:r>
      <w:r w:rsidR="004B261A" w:rsidRPr="005B3E3E">
        <w:rPr>
          <w:rFonts w:ascii="Times New Roman" w:hAnsi="Times New Roman" w:cs="Times New Roman"/>
          <w:sz w:val="20"/>
        </w:rPr>
        <w:t>12</w:t>
      </w:r>
      <w:r w:rsidRPr="005B3E3E">
        <w:rPr>
          <w:rFonts w:ascii="Times New Roman" w:hAnsi="Times New Roman" w:cs="Times New Roman"/>
          <w:sz w:val="20"/>
        </w:rPr>
        <w:t>], a list of rece</w:t>
      </w:r>
      <w:r w:rsidR="004B261A" w:rsidRPr="005B3E3E">
        <w:rPr>
          <w:rFonts w:ascii="Times New Roman" w:hAnsi="Times New Roman" w:cs="Times New Roman"/>
          <w:sz w:val="20"/>
        </w:rPr>
        <w:t>nt RA papers, an OCCAM manual [23</w:t>
      </w:r>
      <w:r w:rsidRPr="005B3E3E">
        <w:rPr>
          <w:rFonts w:ascii="Times New Roman" w:hAnsi="Times New Roman" w:cs="Times New Roman"/>
          <w:sz w:val="20"/>
        </w:rPr>
        <w:t>] and a descr</w:t>
      </w:r>
      <w:r w:rsidR="004B261A" w:rsidRPr="005B3E3E">
        <w:rPr>
          <w:rFonts w:ascii="Times New Roman" w:hAnsi="Times New Roman" w:cs="Times New Roman"/>
          <w:sz w:val="20"/>
        </w:rPr>
        <w:t>iption of OCCAM architecture [24</w:t>
      </w:r>
      <w:r w:rsidRPr="005B3E3E">
        <w:rPr>
          <w:rFonts w:ascii="Times New Roman" w:hAnsi="Times New Roman" w:cs="Times New Roman"/>
          <w:sz w:val="20"/>
        </w:rPr>
        <w:t>] are available.</w:t>
      </w:r>
    </w:p>
    <w:p w14:paraId="59671BF3" w14:textId="77777777" w:rsidR="004B261A" w:rsidRPr="005B3E3E" w:rsidRDefault="004B261A" w:rsidP="004B261A">
      <w:pPr>
        <w:spacing w:after="0"/>
        <w:ind w:left="-360" w:right="-180" w:firstLine="360"/>
        <w:jc w:val="both"/>
        <w:rPr>
          <w:rFonts w:ascii="Times New Roman" w:hAnsi="Times New Roman" w:cs="Times New Roman"/>
          <w:sz w:val="20"/>
        </w:rPr>
      </w:pPr>
    </w:p>
    <w:p w14:paraId="63A83163" w14:textId="77777777" w:rsidR="004B261A" w:rsidRPr="005B3E3E" w:rsidRDefault="004B261A" w:rsidP="004B261A">
      <w:pPr>
        <w:spacing w:after="0"/>
        <w:ind w:left="-360" w:right="-180" w:firstLine="360"/>
        <w:jc w:val="center"/>
        <w:rPr>
          <w:rFonts w:ascii="Times New Roman" w:hAnsi="Times New Roman" w:cs="Times New Roman"/>
          <w:sz w:val="24"/>
        </w:rPr>
      </w:pPr>
      <w:r w:rsidRPr="005B3E3E">
        <w:rPr>
          <w:rFonts w:ascii="Times New Roman" w:hAnsi="Times New Roman" w:cs="Times New Roman"/>
          <w:sz w:val="24"/>
        </w:rPr>
        <w:t>III.</w:t>
      </w:r>
      <w:r w:rsidRPr="005B3E3E">
        <w:rPr>
          <w:rFonts w:ascii="Times New Roman" w:hAnsi="Times New Roman" w:cs="Times New Roman"/>
          <w:sz w:val="24"/>
        </w:rPr>
        <w:tab/>
        <w:t>METHODOLOGY</w:t>
      </w:r>
    </w:p>
    <w:p w14:paraId="467B8353" w14:textId="77777777" w:rsidR="00C265E6" w:rsidRDefault="00C265E6" w:rsidP="004B261A">
      <w:pPr>
        <w:spacing w:after="0"/>
        <w:ind w:left="-360" w:right="-180" w:firstLine="360"/>
        <w:rPr>
          <w:rFonts w:ascii="Times New Roman" w:hAnsi="Times New Roman" w:cs="Times New Roman"/>
          <w:sz w:val="24"/>
        </w:rPr>
      </w:pPr>
    </w:p>
    <w:p w14:paraId="0B69D143" w14:textId="77777777" w:rsidR="004B261A" w:rsidRPr="005B3E3E" w:rsidRDefault="004B261A" w:rsidP="00C265E6">
      <w:pPr>
        <w:spacing w:after="0"/>
        <w:ind w:left="-630" w:right="-180" w:firstLine="360"/>
        <w:rPr>
          <w:rFonts w:ascii="Times New Roman" w:hAnsi="Times New Roman" w:cs="Times New Roman"/>
          <w:i/>
        </w:rPr>
      </w:pPr>
      <w:r w:rsidRPr="005B3E3E">
        <w:rPr>
          <w:rFonts w:ascii="Times New Roman" w:hAnsi="Times New Roman" w:cs="Times New Roman"/>
          <w:i/>
        </w:rPr>
        <w:t>A.</w:t>
      </w:r>
      <w:r w:rsidRPr="005B3E3E">
        <w:rPr>
          <w:rFonts w:ascii="Times New Roman" w:hAnsi="Times New Roman" w:cs="Times New Roman"/>
          <w:i/>
        </w:rPr>
        <w:tab/>
        <w:t>The Data</w:t>
      </w:r>
    </w:p>
    <w:p w14:paraId="758D9D1A" w14:textId="77777777" w:rsidR="00C265E6" w:rsidRDefault="004B261A" w:rsidP="00C265E6">
      <w:pPr>
        <w:ind w:left="-360" w:right="-180" w:firstLine="360"/>
        <w:jc w:val="both"/>
        <w:rPr>
          <w:rFonts w:ascii="Times New Roman" w:hAnsi="Times New Roman" w:cs="Times New Roman"/>
          <w:sz w:val="20"/>
        </w:rPr>
      </w:pPr>
      <w:r w:rsidRPr="005B3E3E">
        <w:rPr>
          <w:rFonts w:ascii="Times New Roman" w:hAnsi="Times New Roman" w:cs="Times New Roman"/>
          <w:sz w:val="20"/>
        </w:rPr>
        <w:t>All data was collected by Hubway from the information provided by its users when they registered for a season pass and by sensors at each bicycle station where bicycles are picked up and dropped off. The collection period for this data set ranges from July 2011 through December 2013, comprising just over 500,000 observations.</w:t>
      </w:r>
      <w:r w:rsidR="005B3E3E">
        <w:rPr>
          <w:rFonts w:ascii="Times New Roman" w:hAnsi="Times New Roman" w:cs="Times New Roman"/>
          <w:sz w:val="20"/>
        </w:rPr>
        <w:t xml:space="preserve"> The variables used in this study were: trip duration, start date, start time, </w:t>
      </w:r>
      <w:r w:rsidR="005B3E3E">
        <w:rPr>
          <w:rFonts w:ascii="Times New Roman" w:hAnsi="Times New Roman" w:cs="Times New Roman"/>
          <w:sz w:val="20"/>
        </w:rPr>
        <w:lastRenderedPageBreak/>
        <w:t xml:space="preserve">start station, end date, end time, end station, bike </w:t>
      </w:r>
      <w:r w:rsidR="00333FE8">
        <w:rPr>
          <w:rFonts w:ascii="Times New Roman" w:hAnsi="Times New Roman" w:cs="Times New Roman"/>
          <w:sz w:val="20"/>
        </w:rPr>
        <w:t xml:space="preserve">model </w:t>
      </w:r>
      <w:r w:rsidR="005B3E3E">
        <w:rPr>
          <w:rFonts w:ascii="Times New Roman" w:hAnsi="Times New Roman" w:cs="Times New Roman"/>
          <w:sz w:val="20"/>
        </w:rPr>
        <w:t xml:space="preserve">number, zip code, and gender. After some initial OCCAM searches, it became apparent that severe multicollinearity existed between start date and end date, and between start time and end time. This makes sense because nobody rents a bike for more than one day so the start date and end date will always be the same. Furthermore, end time can be calculated with the duration and start time fields. Collinearity is an issue for this study because neutral systems analyses are interested in the strongest relationships amongst variables that are not trivial. Start date and end date is such a strong relationship that any model that included that interaction, which was all of them, would always have a near perfect </w:t>
      </w:r>
      <w:r w:rsidR="005A6DCB">
        <w:rPr>
          <w:rFonts w:ascii="Times New Roman" w:hAnsi="Times New Roman" w:cs="Times New Roman"/>
          <w:sz w:val="20"/>
        </w:rPr>
        <w:t>information</w:t>
      </w:r>
      <w:r w:rsidR="005B3E3E">
        <w:rPr>
          <w:rFonts w:ascii="Times New Roman" w:hAnsi="Times New Roman" w:cs="Times New Roman"/>
          <w:sz w:val="20"/>
        </w:rPr>
        <w:t xml:space="preserve"> percentage meaning that all other relationships are being overshadowed by relationships stemming from multicollinearity. Therefore, the variables end date and end time were removed from all searched and results appearing in this study and below.</w:t>
      </w:r>
      <w:r w:rsidR="00C265E6">
        <w:rPr>
          <w:rFonts w:ascii="Times New Roman" w:hAnsi="Times New Roman" w:cs="Times New Roman"/>
          <w:sz w:val="20"/>
        </w:rPr>
        <w:t xml:space="preserve"> Also of note, this data set has no missing values other than those from unregistered riders. This played an interesting role because the gender field, for example, is broken into three genders, one of which is an unknown gender from an unregistered rider, and gender happened to be related to other fields but not necessarily because there was a bona fide gender relationship but because there was a registered vs unregistered rider relationship. These results will be described in more detail below.</w:t>
      </w:r>
    </w:p>
    <w:p w14:paraId="54D0DD43" w14:textId="77777777" w:rsidR="00C265E6" w:rsidRDefault="00C265E6" w:rsidP="00C265E6">
      <w:pPr>
        <w:ind w:left="-720" w:firstLine="360"/>
        <w:jc w:val="both"/>
        <w:rPr>
          <w:rFonts w:ascii="Times New Roman" w:hAnsi="Times New Roman" w:cs="Times New Roman"/>
          <w:i/>
        </w:rPr>
      </w:pPr>
      <w:r>
        <w:rPr>
          <w:rFonts w:ascii="Times New Roman" w:hAnsi="Times New Roman" w:cs="Times New Roman"/>
          <w:i/>
        </w:rPr>
        <w:t>B. Analysis</w:t>
      </w:r>
    </w:p>
    <w:p w14:paraId="6BC5460D" w14:textId="77777777" w:rsidR="00AD7D7D" w:rsidRDefault="00C265E6" w:rsidP="004B261A">
      <w:pPr>
        <w:ind w:left="-360" w:firstLine="360"/>
        <w:jc w:val="both"/>
        <w:rPr>
          <w:rFonts w:ascii="Times New Roman" w:hAnsi="Times New Roman" w:cs="Times New Roman"/>
          <w:sz w:val="20"/>
        </w:rPr>
      </w:pPr>
      <w:r w:rsidRPr="00AD7D7D">
        <w:rPr>
          <w:rFonts w:ascii="Times New Roman" w:hAnsi="Times New Roman" w:cs="Times New Roman"/>
          <w:sz w:val="20"/>
        </w:rPr>
        <w:tab/>
      </w:r>
      <w:r w:rsidRPr="00AD7D7D">
        <w:rPr>
          <w:rFonts w:ascii="Times New Roman" w:hAnsi="Times New Roman" w:cs="Times New Roman"/>
          <w:i/>
          <w:sz w:val="20"/>
        </w:rPr>
        <w:t>Step 1:</w:t>
      </w:r>
      <w:r w:rsidRPr="00AD7D7D">
        <w:rPr>
          <w:rFonts w:ascii="Times New Roman" w:hAnsi="Times New Roman" w:cs="Times New Roman"/>
          <w:sz w:val="20"/>
        </w:rPr>
        <w:t xml:space="preserve"> I looked at variable-based loopless models and models with loops to determine find a model with a high coverage percentage with relatively low degrees of freedom (complexity).</w:t>
      </w:r>
      <w:r w:rsidR="00A571C9" w:rsidRPr="00AD7D7D">
        <w:rPr>
          <w:rFonts w:ascii="Times New Roman" w:hAnsi="Times New Roman" w:cs="Times New Roman"/>
          <w:sz w:val="20"/>
        </w:rPr>
        <w:t xml:space="preserve"> The general rule of thumb used was to accept the BIC model unless another simpler model existed where the </w:t>
      </w:r>
      <w:r w:rsidR="003D3384">
        <w:rPr>
          <w:rFonts w:ascii="Times New Roman" w:hAnsi="Times New Roman" w:cs="Times New Roman"/>
          <w:sz w:val="20"/>
        </w:rPr>
        <w:t>information</w:t>
      </w:r>
      <w:r w:rsidR="00A571C9" w:rsidRPr="00AD7D7D">
        <w:rPr>
          <w:rFonts w:ascii="Times New Roman" w:hAnsi="Times New Roman" w:cs="Times New Roman"/>
          <w:sz w:val="20"/>
        </w:rPr>
        <w:t xml:space="preserve"> percentage was not appreciably lower.</w:t>
      </w:r>
    </w:p>
    <w:p w14:paraId="0A1D6473" w14:textId="77777777" w:rsidR="00AD7D7D" w:rsidRPr="00AD7D7D" w:rsidRDefault="00AD7D7D" w:rsidP="00AD7D7D">
      <w:pPr>
        <w:ind w:left="-360" w:firstLine="360"/>
        <w:jc w:val="center"/>
        <w:rPr>
          <w:rFonts w:ascii="Times New Roman" w:hAnsi="Times New Roman" w:cs="Times New Roman"/>
          <w:sz w:val="20"/>
        </w:rPr>
      </w:pPr>
      <w:r>
        <w:rPr>
          <w:rFonts w:ascii="Times New Roman" w:hAnsi="Times New Roman" w:cs="Times New Roman"/>
          <w:sz w:val="20"/>
        </w:rPr>
        <w:t>TABLE I.</w:t>
      </w:r>
      <w:r>
        <w:rPr>
          <w:rFonts w:ascii="Times New Roman" w:hAnsi="Times New Roman" w:cs="Times New Roman"/>
          <w:sz w:val="20"/>
        </w:rPr>
        <w:tab/>
      </w:r>
      <w:r>
        <w:rPr>
          <w:rFonts w:ascii="Times New Roman" w:hAnsi="Times New Roman" w:cs="Times New Roman"/>
          <w:sz w:val="20"/>
        </w:rPr>
        <w:tab/>
        <w:t>VARIABLES</w:t>
      </w:r>
    </w:p>
    <w:p w14:paraId="24A34FD8" w14:textId="77777777" w:rsidR="00A571C9" w:rsidRDefault="00AD7D7D" w:rsidP="00AD7D7D">
      <w:pPr>
        <w:ind w:left="-360" w:firstLine="360"/>
        <w:jc w:val="center"/>
        <w:rPr>
          <w:rFonts w:ascii="Times New Roman" w:hAnsi="Times New Roman" w:cs="Times New Roman"/>
          <w:sz w:val="20"/>
        </w:rPr>
      </w:pPr>
      <w:r w:rsidRPr="00AD7D7D">
        <w:rPr>
          <w:noProof/>
        </w:rPr>
        <w:drawing>
          <wp:inline distT="0" distB="0" distL="0" distR="0" wp14:anchorId="6C4B516B" wp14:editId="207F6BE3">
            <wp:extent cx="2345941" cy="2257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3943" cy="2274748"/>
                    </a:xfrm>
                    <a:prstGeom prst="rect">
                      <a:avLst/>
                    </a:prstGeom>
                    <a:noFill/>
                    <a:ln>
                      <a:noFill/>
                    </a:ln>
                  </pic:spPr>
                </pic:pic>
              </a:graphicData>
            </a:graphic>
          </wp:inline>
        </w:drawing>
      </w:r>
    </w:p>
    <w:p w14:paraId="283AD08F" w14:textId="43F8AD96" w:rsidR="008A026A" w:rsidRDefault="00A571C9" w:rsidP="005C3C00">
      <w:pPr>
        <w:ind w:left="-360" w:right="-180" w:firstLine="360"/>
        <w:jc w:val="both"/>
        <w:rPr>
          <w:rFonts w:ascii="Times New Roman" w:hAnsi="Times New Roman" w:cs="Times New Roman"/>
          <w:sz w:val="20"/>
        </w:rPr>
      </w:pPr>
      <w:r w:rsidRPr="00AD7D7D">
        <w:rPr>
          <w:rFonts w:ascii="Times New Roman" w:hAnsi="Times New Roman" w:cs="Times New Roman"/>
          <w:i/>
          <w:sz w:val="20"/>
        </w:rPr>
        <w:lastRenderedPageBreak/>
        <w:t>Step 2:</w:t>
      </w:r>
      <w:r w:rsidRPr="00AD7D7D">
        <w:rPr>
          <w:rFonts w:ascii="Times New Roman" w:hAnsi="Times New Roman" w:cs="Times New Roman"/>
          <w:sz w:val="20"/>
        </w:rPr>
        <w:t xml:space="preserve"> I then fit the models and compared the ratios of the observed values (with relationships) and the predicted values (what we would expect if no relationships existed).</w:t>
      </w:r>
      <w:r w:rsidR="00123ED0">
        <w:rPr>
          <w:rFonts w:ascii="Times New Roman" w:hAnsi="Times New Roman" w:cs="Times New Roman"/>
          <w:sz w:val="20"/>
        </w:rPr>
        <w:t xml:space="preserve"> See Tables IV and V.</w:t>
      </w:r>
    </w:p>
    <w:p w14:paraId="735FD58A" w14:textId="77777777" w:rsidR="008A026A" w:rsidRDefault="008A026A" w:rsidP="005C3C00">
      <w:pPr>
        <w:ind w:left="-360" w:right="-180" w:firstLine="360"/>
        <w:jc w:val="both"/>
        <w:rPr>
          <w:rFonts w:ascii="Times New Roman" w:hAnsi="Times New Roman" w:cs="Times New Roman"/>
          <w:sz w:val="20"/>
        </w:rPr>
      </w:pPr>
      <w:r>
        <w:rPr>
          <w:rFonts w:ascii="Times New Roman" w:hAnsi="Times New Roman" w:cs="Times New Roman"/>
          <w:i/>
          <w:sz w:val="20"/>
        </w:rPr>
        <w:t>Step 3:</w:t>
      </w:r>
      <w:r>
        <w:rPr>
          <w:rFonts w:ascii="Times New Roman" w:hAnsi="Times New Roman" w:cs="Times New Roman"/>
          <w:sz w:val="20"/>
        </w:rPr>
        <w:t xml:space="preserve"> I then interpret the results of the odds ratios in order to understand if any of those results are interesting or useful.</w:t>
      </w:r>
    </w:p>
    <w:p w14:paraId="3E8FF5EF" w14:textId="77777777" w:rsidR="008A026A" w:rsidRDefault="008A026A" w:rsidP="005C3C00">
      <w:pPr>
        <w:ind w:left="-360" w:right="-180" w:firstLine="360"/>
        <w:jc w:val="center"/>
        <w:rPr>
          <w:rFonts w:ascii="Times New Roman" w:hAnsi="Times New Roman" w:cs="Times New Roman"/>
        </w:rPr>
      </w:pPr>
      <w:r>
        <w:rPr>
          <w:rFonts w:ascii="Times New Roman" w:hAnsi="Times New Roman" w:cs="Times New Roman"/>
        </w:rPr>
        <w:t>IV.</w:t>
      </w:r>
      <w:r>
        <w:rPr>
          <w:rFonts w:ascii="Times New Roman" w:hAnsi="Times New Roman" w:cs="Times New Roman"/>
        </w:rPr>
        <w:tab/>
      </w:r>
      <w:r>
        <w:rPr>
          <w:rFonts w:ascii="Times New Roman" w:hAnsi="Times New Roman" w:cs="Times New Roman"/>
        </w:rPr>
        <w:tab/>
        <w:t>RESULTS</w:t>
      </w:r>
    </w:p>
    <w:p w14:paraId="33DAB3C2" w14:textId="5663E91C" w:rsidR="008A026A" w:rsidRPr="00C03D71" w:rsidRDefault="008A026A" w:rsidP="005C3C00">
      <w:pPr>
        <w:ind w:left="-360" w:right="-180" w:firstLine="360"/>
        <w:rPr>
          <w:rFonts w:ascii="Times New Roman" w:hAnsi="Times New Roman" w:cs="Times New Roman"/>
          <w:sz w:val="20"/>
        </w:rPr>
      </w:pPr>
      <w:r w:rsidRPr="00C03D71">
        <w:rPr>
          <w:rFonts w:ascii="Times New Roman" w:hAnsi="Times New Roman" w:cs="Times New Roman"/>
          <w:i/>
          <w:sz w:val="20"/>
        </w:rPr>
        <w:t>Step 1</w:t>
      </w:r>
      <w:r w:rsidR="00C03D71" w:rsidRPr="00C03D71">
        <w:rPr>
          <w:rFonts w:ascii="Times New Roman" w:hAnsi="Times New Roman" w:cs="Times New Roman"/>
          <w:i/>
          <w:sz w:val="20"/>
        </w:rPr>
        <w:t>.1</w:t>
      </w:r>
      <w:r w:rsidR="00C03D71">
        <w:rPr>
          <w:rFonts w:ascii="Times New Roman" w:hAnsi="Times New Roman" w:cs="Times New Roman"/>
          <w:i/>
          <w:sz w:val="20"/>
        </w:rPr>
        <w:t>.a</w:t>
      </w:r>
      <w:r w:rsidRPr="00C03D71">
        <w:rPr>
          <w:rFonts w:ascii="Times New Roman" w:hAnsi="Times New Roman" w:cs="Times New Roman"/>
          <w:i/>
          <w:sz w:val="20"/>
        </w:rPr>
        <w:t>:</w:t>
      </w:r>
      <w:r w:rsidRPr="00C03D71">
        <w:rPr>
          <w:rFonts w:ascii="Times New Roman" w:hAnsi="Times New Roman" w:cs="Times New Roman"/>
          <w:sz w:val="20"/>
        </w:rPr>
        <w:t xml:space="preserve"> An examination of the simplest loopless models</w:t>
      </w:r>
      <w:r w:rsidR="00123ED0">
        <w:rPr>
          <w:rFonts w:ascii="Times New Roman" w:hAnsi="Times New Roman" w:cs="Times New Roman"/>
          <w:sz w:val="20"/>
        </w:rPr>
        <w:t xml:space="preserve"> (level 1 models)</w:t>
      </w:r>
      <w:r w:rsidRPr="00C03D71">
        <w:rPr>
          <w:rFonts w:ascii="Times New Roman" w:hAnsi="Times New Roman" w:cs="Times New Roman"/>
          <w:sz w:val="20"/>
        </w:rPr>
        <w:t>, those with one dyadic relationship, yielded the following table (Table II)</w:t>
      </w:r>
      <w:r w:rsidR="00C03D71" w:rsidRPr="00C03D71">
        <w:rPr>
          <w:rFonts w:ascii="Times New Roman" w:hAnsi="Times New Roman" w:cs="Times New Roman"/>
          <w:sz w:val="20"/>
        </w:rPr>
        <w:t xml:space="preserve">. </w:t>
      </w:r>
    </w:p>
    <w:p w14:paraId="682EDC76" w14:textId="77777777" w:rsidR="008A026A" w:rsidRPr="00AD7D7D" w:rsidRDefault="008A026A" w:rsidP="005C3C00">
      <w:pPr>
        <w:ind w:left="-360" w:right="-180" w:firstLine="360"/>
        <w:jc w:val="center"/>
        <w:rPr>
          <w:rFonts w:ascii="Times New Roman" w:hAnsi="Times New Roman" w:cs="Times New Roman"/>
          <w:sz w:val="20"/>
        </w:rPr>
      </w:pPr>
      <w:r>
        <w:rPr>
          <w:rFonts w:ascii="Times New Roman" w:hAnsi="Times New Roman" w:cs="Times New Roman"/>
          <w:sz w:val="20"/>
        </w:rPr>
        <w:t>TABLE II.</w:t>
      </w:r>
      <w:r>
        <w:rPr>
          <w:rFonts w:ascii="Times New Roman" w:hAnsi="Times New Roman" w:cs="Times New Roman"/>
          <w:sz w:val="20"/>
        </w:rPr>
        <w:tab/>
        <w:t>STRONGEST DYADIC CLUSTERS</w:t>
      </w:r>
    </w:p>
    <w:p w14:paraId="68CC838A" w14:textId="77777777" w:rsidR="008A026A" w:rsidRDefault="008A026A" w:rsidP="005C3C00">
      <w:pPr>
        <w:ind w:left="-360" w:right="-180" w:firstLine="360"/>
        <w:jc w:val="center"/>
        <w:rPr>
          <w:rFonts w:ascii="Times New Roman" w:hAnsi="Times New Roman" w:cs="Times New Roman"/>
          <w:i/>
          <w:sz w:val="20"/>
        </w:rPr>
      </w:pPr>
      <w:r w:rsidRPr="008A026A">
        <w:rPr>
          <w:noProof/>
        </w:rPr>
        <w:drawing>
          <wp:inline distT="0" distB="0" distL="0" distR="0" wp14:anchorId="535A9A3D" wp14:editId="55DBE788">
            <wp:extent cx="2447925" cy="1152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7925" cy="1152525"/>
                    </a:xfrm>
                    <a:prstGeom prst="rect">
                      <a:avLst/>
                    </a:prstGeom>
                    <a:noFill/>
                    <a:ln>
                      <a:noFill/>
                    </a:ln>
                  </pic:spPr>
                </pic:pic>
              </a:graphicData>
            </a:graphic>
          </wp:inline>
        </w:drawing>
      </w:r>
    </w:p>
    <w:p w14:paraId="08DF3BD3" w14:textId="080A2C06" w:rsidR="00731520" w:rsidRPr="00731520" w:rsidRDefault="00C03D71" w:rsidP="00123ED0">
      <w:pPr>
        <w:ind w:left="-360" w:right="-180" w:firstLine="360"/>
        <w:jc w:val="both"/>
        <w:rPr>
          <w:rFonts w:ascii="Times New Roman" w:hAnsi="Times New Roman" w:cs="Times New Roman"/>
          <w:sz w:val="20"/>
        </w:rPr>
      </w:pPr>
      <w:r w:rsidRPr="00731520">
        <w:rPr>
          <w:rFonts w:ascii="Times New Roman" w:hAnsi="Times New Roman" w:cs="Times New Roman"/>
          <w:i/>
          <w:sz w:val="20"/>
        </w:rPr>
        <w:t xml:space="preserve">Step 1.1.b: </w:t>
      </w:r>
      <w:r w:rsidRPr="00731520">
        <w:rPr>
          <w:rFonts w:ascii="Times New Roman" w:hAnsi="Times New Roman" w:cs="Times New Roman"/>
          <w:sz w:val="20"/>
        </w:rPr>
        <w:t xml:space="preserve">Searching among models with loops yielded the best variable-based models listed in Table III. </w:t>
      </w:r>
      <w:r w:rsidR="00731520">
        <w:rPr>
          <w:rFonts w:ascii="Times New Roman" w:hAnsi="Times New Roman" w:cs="Times New Roman"/>
          <w:sz w:val="20"/>
        </w:rPr>
        <w:t xml:space="preserve">For simplicity, the IVI component of the models have been omitted. </w:t>
      </w:r>
      <w:r w:rsidR="00731520" w:rsidRPr="00731520">
        <w:rPr>
          <w:rFonts w:ascii="Times New Roman" w:hAnsi="Times New Roman" w:cs="Times New Roman"/>
          <w:sz w:val="20"/>
        </w:rPr>
        <w:t xml:space="preserve">All three models suggested by OCCAM (BIC, AIC, and Incremental-p) all seemed to be </w:t>
      </w:r>
      <w:r w:rsidR="00123ED0">
        <w:rPr>
          <w:rFonts w:ascii="Times New Roman" w:hAnsi="Times New Roman" w:cs="Times New Roman"/>
          <w:sz w:val="20"/>
        </w:rPr>
        <w:t>dissatisfactory</w:t>
      </w:r>
      <w:r w:rsidR="00731520" w:rsidRPr="00731520">
        <w:rPr>
          <w:rFonts w:ascii="Times New Roman" w:hAnsi="Times New Roman" w:cs="Times New Roman"/>
          <w:sz w:val="20"/>
        </w:rPr>
        <w:t xml:space="preserve"> when considering the amount of information gained from the level of those models. Therefore the top model is the model I selected by picking the simplest model with at least 95% Information score.</w:t>
      </w:r>
    </w:p>
    <w:p w14:paraId="7706B656" w14:textId="77777777" w:rsidR="00731520" w:rsidRDefault="00731520" w:rsidP="005C3C00">
      <w:pPr>
        <w:ind w:right="-180"/>
        <w:jc w:val="center"/>
        <w:rPr>
          <w:rFonts w:ascii="Times New Roman" w:hAnsi="Times New Roman" w:cs="Times New Roman"/>
          <w:sz w:val="20"/>
        </w:rPr>
      </w:pPr>
      <w:r w:rsidRPr="00731520">
        <w:rPr>
          <w:rFonts w:ascii="Times New Roman" w:hAnsi="Times New Roman" w:cs="Times New Roman"/>
          <w:sz w:val="20"/>
        </w:rPr>
        <w:t>TABLE III.</w:t>
      </w:r>
      <w:r w:rsidRPr="00731520">
        <w:rPr>
          <w:rFonts w:ascii="Times New Roman" w:hAnsi="Times New Roman" w:cs="Times New Roman"/>
          <w:sz w:val="20"/>
        </w:rPr>
        <w:tab/>
        <w:t>BEST VARIABLE-BASED MODELS</w:t>
      </w:r>
    </w:p>
    <w:p w14:paraId="578DF348" w14:textId="77777777" w:rsidR="00F06DF1" w:rsidRDefault="00F06DF1" w:rsidP="005C3C00">
      <w:pPr>
        <w:ind w:right="-180"/>
        <w:jc w:val="center"/>
        <w:rPr>
          <w:rFonts w:ascii="Times New Roman" w:hAnsi="Times New Roman" w:cs="Times New Roman"/>
        </w:rPr>
      </w:pPr>
      <w:r w:rsidRPr="00F06DF1">
        <w:rPr>
          <w:noProof/>
        </w:rPr>
        <w:drawing>
          <wp:inline distT="0" distB="0" distL="0" distR="0" wp14:anchorId="704E3048" wp14:editId="029F3F3C">
            <wp:extent cx="2847620" cy="1209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6022" cy="1221740"/>
                    </a:xfrm>
                    <a:prstGeom prst="rect">
                      <a:avLst/>
                    </a:prstGeom>
                    <a:noFill/>
                    <a:ln>
                      <a:noFill/>
                    </a:ln>
                  </pic:spPr>
                </pic:pic>
              </a:graphicData>
            </a:graphic>
          </wp:inline>
        </w:drawing>
      </w:r>
    </w:p>
    <w:p w14:paraId="7BBAFCAD" w14:textId="77777777" w:rsidR="005C3C00" w:rsidRPr="005C3C00" w:rsidRDefault="00F06DF1" w:rsidP="005C3C00">
      <w:pPr>
        <w:ind w:right="-180"/>
        <w:jc w:val="both"/>
        <w:rPr>
          <w:rFonts w:ascii="Times New Roman" w:hAnsi="Times New Roman" w:cs="Times New Roman"/>
          <w:sz w:val="20"/>
        </w:rPr>
      </w:pPr>
      <w:r>
        <w:rPr>
          <w:rFonts w:ascii="Times New Roman" w:hAnsi="Times New Roman" w:cs="Times New Roman"/>
        </w:rPr>
        <w:tab/>
      </w:r>
      <w:r>
        <w:rPr>
          <w:rFonts w:ascii="Times New Roman" w:hAnsi="Times New Roman" w:cs="Times New Roman"/>
          <w:sz w:val="20"/>
        </w:rPr>
        <w:t xml:space="preserve">The model I selected includes the top three individual dyadic interactions shown in table II. Unfortunately, due to the cardinality of the Start Station variable, doing a fit analysis </w:t>
      </w:r>
      <w:r w:rsidR="00557422">
        <w:rPr>
          <w:rFonts w:ascii="Times New Roman" w:hAnsi="Times New Roman" w:cs="Times New Roman"/>
          <w:sz w:val="20"/>
        </w:rPr>
        <w:t xml:space="preserve">involving this variable </w:t>
      </w:r>
      <w:r>
        <w:rPr>
          <w:rFonts w:ascii="Times New Roman" w:hAnsi="Times New Roman" w:cs="Times New Roman"/>
          <w:sz w:val="20"/>
        </w:rPr>
        <w:t xml:space="preserve">is very </w:t>
      </w:r>
      <w:r w:rsidR="00484BEE">
        <w:rPr>
          <w:rFonts w:ascii="Times New Roman" w:hAnsi="Times New Roman" w:cs="Times New Roman"/>
          <w:sz w:val="20"/>
        </w:rPr>
        <w:t>difficult. However, looking at the fits of the other relationships found in the other best models did yield some fruit.</w:t>
      </w:r>
    </w:p>
    <w:p w14:paraId="4F7C6BC9" w14:textId="74876059" w:rsidR="00484BEE" w:rsidRDefault="00484BEE" w:rsidP="005C3C00">
      <w:pPr>
        <w:ind w:left="-360" w:right="-180" w:firstLine="360"/>
        <w:jc w:val="both"/>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i/>
          <w:sz w:val="20"/>
        </w:rPr>
        <w:t>Step</w:t>
      </w:r>
      <w:r w:rsidR="005C3C00">
        <w:rPr>
          <w:rFonts w:ascii="Times New Roman" w:hAnsi="Times New Roman" w:cs="Times New Roman"/>
          <w:i/>
          <w:sz w:val="20"/>
        </w:rPr>
        <w:t>s</w:t>
      </w:r>
      <w:r>
        <w:rPr>
          <w:rFonts w:ascii="Times New Roman" w:hAnsi="Times New Roman" w:cs="Times New Roman"/>
          <w:i/>
          <w:sz w:val="20"/>
        </w:rPr>
        <w:t xml:space="preserve"> 2</w:t>
      </w:r>
      <w:r w:rsidR="005C3C00">
        <w:rPr>
          <w:rFonts w:ascii="Times New Roman" w:hAnsi="Times New Roman" w:cs="Times New Roman"/>
          <w:i/>
          <w:sz w:val="20"/>
        </w:rPr>
        <w:t>&amp;3</w:t>
      </w:r>
      <w:r>
        <w:rPr>
          <w:rFonts w:ascii="Times New Roman" w:hAnsi="Times New Roman" w:cs="Times New Roman"/>
          <w:i/>
          <w:sz w:val="20"/>
        </w:rPr>
        <w:t xml:space="preserve">: </w:t>
      </w:r>
      <w:r>
        <w:rPr>
          <w:rFonts w:ascii="Times New Roman" w:hAnsi="Times New Roman" w:cs="Times New Roman"/>
          <w:sz w:val="20"/>
        </w:rPr>
        <w:t xml:space="preserve">Table IV below shows a subsection of the DurStdSex relationship which is found in the incremental-p </w:t>
      </w:r>
      <w:r>
        <w:rPr>
          <w:rFonts w:ascii="Times New Roman" w:hAnsi="Times New Roman" w:cs="Times New Roman"/>
          <w:sz w:val="20"/>
        </w:rPr>
        <w:lastRenderedPageBreak/>
        <w:t xml:space="preserve">model and </w:t>
      </w:r>
      <w:r w:rsidR="003367B8">
        <w:rPr>
          <w:rFonts w:ascii="Times New Roman" w:hAnsi="Times New Roman" w:cs="Times New Roman"/>
          <w:sz w:val="20"/>
        </w:rPr>
        <w:t>projections of which are found</w:t>
      </w:r>
      <w:r>
        <w:rPr>
          <w:rFonts w:ascii="Times New Roman" w:hAnsi="Times New Roman" w:cs="Times New Roman"/>
          <w:sz w:val="20"/>
        </w:rPr>
        <w:t xml:space="preserve"> in the BIC and AIC models. We see that unregistered riders take long trips</w:t>
      </w:r>
      <w:r w:rsidR="00123ED0">
        <w:rPr>
          <w:rFonts w:ascii="Times New Roman" w:hAnsi="Times New Roman" w:cs="Times New Roman"/>
          <w:sz w:val="20"/>
        </w:rPr>
        <w:t>(Dur = 2)</w:t>
      </w:r>
      <w:r>
        <w:rPr>
          <w:rFonts w:ascii="Times New Roman" w:hAnsi="Times New Roman" w:cs="Times New Roman"/>
          <w:sz w:val="20"/>
        </w:rPr>
        <w:t xml:space="preserve"> far more often than expected for all three years while registered women take long trips far less often for all three years and men take long trips even less often for all three years. </w:t>
      </w:r>
    </w:p>
    <w:p w14:paraId="733FF06F" w14:textId="77777777" w:rsidR="00484BEE" w:rsidRDefault="00484BEE" w:rsidP="005C3C00">
      <w:pPr>
        <w:ind w:left="-360" w:firstLine="360"/>
        <w:jc w:val="center"/>
        <w:rPr>
          <w:rFonts w:ascii="Times New Roman" w:hAnsi="Times New Roman" w:cs="Times New Roman"/>
          <w:sz w:val="20"/>
        </w:rPr>
      </w:pPr>
      <w:r>
        <w:rPr>
          <w:rFonts w:ascii="Times New Roman" w:hAnsi="Times New Roman" w:cs="Times New Roman"/>
          <w:sz w:val="20"/>
        </w:rPr>
        <w:t xml:space="preserve">TABLE IV. </w:t>
      </w:r>
      <w:r>
        <w:rPr>
          <w:rFonts w:ascii="Times New Roman" w:hAnsi="Times New Roman" w:cs="Times New Roman"/>
          <w:sz w:val="20"/>
        </w:rPr>
        <w:tab/>
        <w:t xml:space="preserve">DUR STD SEX </w:t>
      </w:r>
      <w:r w:rsidR="005C3C00">
        <w:rPr>
          <w:rFonts w:ascii="Times New Roman" w:hAnsi="Times New Roman" w:cs="Times New Roman"/>
          <w:sz w:val="20"/>
        </w:rPr>
        <w:t>FIT</w:t>
      </w:r>
    </w:p>
    <w:p w14:paraId="76F7BA2C" w14:textId="77777777" w:rsidR="002B1536" w:rsidRDefault="00484BEE" w:rsidP="005C3C00">
      <w:pPr>
        <w:ind w:left="-360" w:firstLine="360"/>
        <w:jc w:val="center"/>
        <w:rPr>
          <w:rFonts w:ascii="Times New Roman" w:hAnsi="Times New Roman" w:cs="Times New Roman"/>
        </w:rPr>
      </w:pPr>
      <w:r w:rsidRPr="00484BEE">
        <w:rPr>
          <w:noProof/>
        </w:rPr>
        <w:drawing>
          <wp:inline distT="0" distB="0" distL="0" distR="0" wp14:anchorId="324984B0" wp14:editId="49742E01">
            <wp:extent cx="2447925" cy="1914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7925" cy="1914525"/>
                    </a:xfrm>
                    <a:prstGeom prst="rect">
                      <a:avLst/>
                    </a:prstGeom>
                    <a:noFill/>
                    <a:ln>
                      <a:noFill/>
                    </a:ln>
                  </pic:spPr>
                </pic:pic>
              </a:graphicData>
            </a:graphic>
          </wp:inline>
        </w:drawing>
      </w:r>
    </w:p>
    <w:p w14:paraId="18AE20E6" w14:textId="77777777" w:rsidR="005C3C00" w:rsidRDefault="002B1536" w:rsidP="005C3C00">
      <w:pPr>
        <w:ind w:left="-360" w:firstLine="360"/>
        <w:jc w:val="both"/>
        <w:rPr>
          <w:rFonts w:ascii="Times New Roman" w:hAnsi="Times New Roman" w:cs="Times New Roman"/>
          <w:sz w:val="20"/>
        </w:rPr>
      </w:pPr>
      <w:r>
        <w:rPr>
          <w:rFonts w:ascii="Times New Roman" w:hAnsi="Times New Roman" w:cs="Times New Roman"/>
        </w:rPr>
        <w:tab/>
      </w:r>
      <w:r>
        <w:rPr>
          <w:rFonts w:ascii="Times New Roman" w:hAnsi="Times New Roman" w:cs="Times New Roman"/>
          <w:sz w:val="20"/>
        </w:rPr>
        <w:t>Table V below shows the fit output of the StdBkn relationship which was identified in loopless search. We see that bike number 1 is overused in years one and two and underused in year three, bike number 2 is underused in year two and overused in year three, and bike number 3 is overused in year three. Bike number 2 did not appear in year one and bike number three did not appear in years one or two. This result seems to indicate that bike number is related to the year it was used which suggests that as Hubway grew and as the old bikes broke down, the new bikes purchased were likely different models and were given a different bike number accordingly. Although this result is likely trivial and likely already known by Hubway because they determine how their bikes are numbered, it confirms that RA and OCCAM are realizing the relationships that should be present</w:t>
      </w:r>
      <w:r w:rsidR="005C3C00">
        <w:rPr>
          <w:rFonts w:ascii="Times New Roman" w:hAnsi="Times New Roman" w:cs="Times New Roman"/>
          <w:sz w:val="20"/>
        </w:rPr>
        <w:t xml:space="preserve">. </w:t>
      </w:r>
    </w:p>
    <w:p w14:paraId="6B30D538" w14:textId="77777777" w:rsidR="005C3C00" w:rsidRDefault="005C3C00" w:rsidP="005C3C00">
      <w:pPr>
        <w:ind w:left="-360" w:firstLine="360"/>
        <w:jc w:val="center"/>
        <w:rPr>
          <w:rFonts w:ascii="Times New Roman" w:hAnsi="Times New Roman" w:cs="Times New Roman"/>
          <w:sz w:val="20"/>
        </w:rPr>
      </w:pPr>
      <w:r>
        <w:rPr>
          <w:rFonts w:ascii="Times New Roman" w:hAnsi="Times New Roman" w:cs="Times New Roman"/>
          <w:sz w:val="20"/>
        </w:rPr>
        <w:t xml:space="preserve">TABLE V. </w:t>
      </w:r>
      <w:r>
        <w:rPr>
          <w:rFonts w:ascii="Times New Roman" w:hAnsi="Times New Roman" w:cs="Times New Roman"/>
          <w:sz w:val="20"/>
        </w:rPr>
        <w:tab/>
        <w:t>STD BKN FIT</w:t>
      </w:r>
    </w:p>
    <w:p w14:paraId="4B70B1FD" w14:textId="77777777" w:rsidR="005C3C00" w:rsidRDefault="005C3C00" w:rsidP="005C3C00">
      <w:pPr>
        <w:ind w:left="-270" w:firstLine="360"/>
        <w:jc w:val="center"/>
        <w:rPr>
          <w:rFonts w:ascii="Times New Roman" w:hAnsi="Times New Roman" w:cs="Times New Roman"/>
        </w:rPr>
      </w:pPr>
      <w:r w:rsidRPr="005C3C00">
        <w:rPr>
          <w:noProof/>
        </w:rPr>
        <w:drawing>
          <wp:inline distT="0" distB="0" distL="0" distR="0" wp14:anchorId="0915B395" wp14:editId="20971F17">
            <wp:extent cx="214312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3125" cy="1343025"/>
                    </a:xfrm>
                    <a:prstGeom prst="rect">
                      <a:avLst/>
                    </a:prstGeom>
                    <a:noFill/>
                    <a:ln>
                      <a:noFill/>
                    </a:ln>
                  </pic:spPr>
                </pic:pic>
              </a:graphicData>
            </a:graphic>
          </wp:inline>
        </w:drawing>
      </w:r>
    </w:p>
    <w:p w14:paraId="04E7CE14" w14:textId="0EDC6414" w:rsidR="00001DB8" w:rsidRDefault="00001DB8" w:rsidP="00123ED0">
      <w:pPr>
        <w:jc w:val="center"/>
      </w:pPr>
      <w:r w:rsidRPr="00001DB8">
        <w:rPr>
          <w:rFonts w:ascii="Times New Roman" w:hAnsi="Times New Roman" w:cs="Times New Roman"/>
          <w:sz w:val="20"/>
          <w:szCs w:val="20"/>
        </w:rPr>
        <w:t>VISUALIZATION OF START STATION INTERACTIONS:</w:t>
      </w:r>
      <w:r>
        <w:br w:type="page"/>
      </w:r>
    </w:p>
    <w:p w14:paraId="4BD98632" w14:textId="7B8C0380" w:rsidR="00001DB8" w:rsidRPr="00AD5FDF" w:rsidRDefault="00123ED0" w:rsidP="0019696D">
      <w:pPr>
        <w:ind w:firstLine="288"/>
        <w:jc w:val="both"/>
        <w:rPr>
          <w:rFonts w:ascii="Times New Roman" w:hAnsi="Times New Roman" w:cs="Times New Roman"/>
          <w:sz w:val="20"/>
          <w:szCs w:val="20"/>
        </w:rPr>
      </w:pPr>
      <w:r>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730D2B47" wp14:editId="6603EB12">
                <wp:simplePos x="0" y="0"/>
                <wp:positionH relativeFrom="column">
                  <wp:posOffset>3438525</wp:posOffset>
                </wp:positionH>
                <wp:positionV relativeFrom="paragraph">
                  <wp:posOffset>3429000</wp:posOffset>
                </wp:positionV>
                <wp:extent cx="952500" cy="152400"/>
                <wp:effectExtent l="0" t="0" r="0" b="0"/>
                <wp:wrapNone/>
                <wp:docPr id="5" name="Rectangle 5"/>
                <wp:cNvGraphicFramePr/>
                <a:graphic xmlns:a="http://schemas.openxmlformats.org/drawingml/2006/main">
                  <a:graphicData uri="http://schemas.microsoft.com/office/word/2010/wordprocessingShape">
                    <wps:wsp>
                      <wps:cNvSpPr/>
                      <wps:spPr>
                        <a:xfrm>
                          <a:off x="0" y="0"/>
                          <a:ext cx="952500" cy="152400"/>
                        </a:xfrm>
                        <a:prstGeom prst="rect">
                          <a:avLst/>
                        </a:prstGeom>
                        <a:solidFill>
                          <a:schemeClr val="bg1"/>
                        </a:solidFill>
                        <a:ln>
                          <a:noFill/>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F76BD" id="Rectangle 5" o:spid="_x0000_s1026" style="position:absolute;margin-left:270.75pt;margin-top:270pt;width:75pt;height: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" fillcolor="white [3212]" stroked="f"/>
            </w:pict>
          </mc:Fallback>
        </mc:AlternateContent>
      </w: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94F2001" wp14:editId="29F83212">
                <wp:simplePos x="0" y="0"/>
                <wp:positionH relativeFrom="column">
                  <wp:posOffset>219075</wp:posOffset>
                </wp:positionH>
                <wp:positionV relativeFrom="paragraph">
                  <wp:posOffset>4829176</wp:posOffset>
                </wp:positionV>
                <wp:extent cx="952500" cy="152400"/>
                <wp:effectExtent l="0" t="0" r="0" b="0"/>
                <wp:wrapNone/>
                <wp:docPr id="2" name="Rectangle 2"/>
                <wp:cNvGraphicFramePr/>
                <a:graphic xmlns:a="http://schemas.openxmlformats.org/drawingml/2006/main">
                  <a:graphicData uri="http://schemas.microsoft.com/office/word/2010/wordprocessingShape">
                    <wps:wsp>
                      <wps:cNvSpPr/>
                      <wps:spPr>
                        <a:xfrm>
                          <a:off x="0" y="0"/>
                          <a:ext cx="952500" cy="152400"/>
                        </a:xfrm>
                        <a:prstGeom prst="rect">
                          <a:avLst/>
                        </a:prstGeom>
                        <a:solidFill>
                          <a:schemeClr val="bg1"/>
                        </a:solidFill>
                        <a:ln>
                          <a:noFill/>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D189E" id="Rectangle 2" o:spid="_x0000_s1026" style="position:absolute;margin-left:17.25pt;margin-top:380.25pt;width:75pt;height: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" fillcolor="white [3212]" stroked="f"/>
            </w:pict>
          </mc:Fallback>
        </mc:AlternateContent>
      </w:r>
      <w:r w:rsidR="006267E8">
        <w:rPr>
          <w:rFonts w:ascii="Times New Roman" w:hAnsi="Times New Roman" w:cs="Times New Roman"/>
          <w:noProof/>
        </w:rPr>
        <w:object w:dxaOrig="1440" w:dyaOrig="1440" w14:anchorId="609085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10.35pt;margin-top:335.45pt;width:258.1pt;height:334.75pt;z-index:251665408;mso-position-horizontal-relative:margin;mso-position-vertical-relative:margin">
            <v:imagedata r:id="rId16" o:title=""/>
            <w10:wrap type="square" anchorx="margin" anchory="margin"/>
          </v:shape>
          <o:OLEObject Type="Embed" ProgID="AcroExch.Document.DC" ShapeID="_x0000_s1028" DrawAspect="Content" ObjectID="_1518171869" r:id="rId17"/>
        </w:object>
      </w:r>
      <w:r w:rsidR="006267E8">
        <w:rPr>
          <w:rFonts w:ascii="Times New Roman" w:hAnsi="Times New Roman" w:cs="Times New Roman"/>
          <w:noProof/>
          <w:sz w:val="20"/>
          <w:szCs w:val="20"/>
        </w:rPr>
        <w:object w:dxaOrig="1440" w:dyaOrig="1440" w14:anchorId="235F7385">
          <v:shape id="_x0000_s1027" type="#_x0000_t75" style="position:absolute;left:0;text-align:left;margin-left:-39pt;margin-top:108.05pt;width:262.1pt;height:338.95pt;z-index:251661312;mso-position-horizontal-relative:margin;mso-position-vertical-relative:margin">
            <v:imagedata r:id="rId18" o:title=""/>
            <w10:wrap type="square" anchorx="margin" anchory="margin"/>
          </v:shape>
          <o:OLEObject Type="Embed" ProgID="AcroExch.Document.DC" ShapeID="_x0000_s1027" DrawAspect="Content" ObjectID="_1518171870" r:id="rId19"/>
        </w:object>
      </w:r>
      <w:r w:rsidR="006267E8">
        <w:rPr>
          <w:rFonts w:ascii="Times New Roman" w:hAnsi="Times New Roman" w:cs="Times New Roman"/>
          <w:noProof/>
          <w:sz w:val="20"/>
          <w:szCs w:val="20"/>
        </w:rPr>
        <w:object w:dxaOrig="1440" w:dyaOrig="1440" w14:anchorId="1FDF893D">
          <v:shape id="_x0000_s1026" type="#_x0000_t75" style="position:absolute;left:0;text-align:left;margin-left:3in;margin-top:-.15pt;width:259.85pt;height:336.35pt;z-index:-251652096;mso-position-horizontal-relative:margin;mso-position-vertical-relative:margin">
            <v:imagedata r:id="rId20" o:title=""/>
            <w10:wrap type="square" anchorx="margin" anchory="margin"/>
          </v:shape>
          <o:OLEObject Type="Embed" ProgID="AcroExch.Document.DC" ShapeID="_x0000_s1026" DrawAspect="Content" ObjectID="_1518171871" r:id="rId21"/>
        </w:object>
      </w:r>
      <w:r w:rsidR="00001DB8" w:rsidRPr="00AD5FDF">
        <w:rPr>
          <w:rFonts w:ascii="Times New Roman" w:hAnsi="Times New Roman" w:cs="Times New Roman"/>
          <w:sz w:val="20"/>
          <w:szCs w:val="20"/>
        </w:rPr>
        <w:t>The best single dyadic cluster consisted of Start Station and Date of trip. That these two variables are connected makes sense if you assume Hubway is growing i</w:t>
      </w:r>
      <w:r w:rsidR="00AD5FDF" w:rsidRPr="00AD5FDF">
        <w:rPr>
          <w:rFonts w:ascii="Times New Roman" w:hAnsi="Times New Roman" w:cs="Times New Roman"/>
          <w:sz w:val="20"/>
          <w:szCs w:val="20"/>
        </w:rPr>
        <w:t>t</w:t>
      </w:r>
      <w:r w:rsidR="00001DB8" w:rsidRPr="00AD5FDF">
        <w:rPr>
          <w:rFonts w:ascii="Times New Roman" w:hAnsi="Times New Roman" w:cs="Times New Roman"/>
          <w:sz w:val="20"/>
          <w:szCs w:val="20"/>
        </w:rPr>
        <w:t>s user base, which it is, and that in response to demand, more stations have become available over the years and often used stations become more often used. Below is a plot of the usage at each station for 2011, 2012, and 2013.</w:t>
      </w:r>
    </w:p>
    <w:p w14:paraId="72FDF717" w14:textId="7CBD04AD" w:rsidR="00001DB8" w:rsidRDefault="00AD5FDF" w:rsidP="0019696D">
      <w:pPr>
        <w:jc w:val="both"/>
        <w:rPr>
          <w:rFonts w:ascii="Times New Roman" w:hAnsi="Times New Roman" w:cs="Times New Roman"/>
          <w:sz w:val="20"/>
          <w:szCs w:val="20"/>
        </w:rPr>
      </w:pPr>
      <w:r>
        <w:rPr>
          <w:rFonts w:ascii="Times New Roman" w:hAnsi="Times New Roman" w:cs="Times New Roman"/>
          <w:sz w:val="20"/>
          <w:szCs w:val="20"/>
        </w:rPr>
        <w:t>The same spots in the main downtown area see consistent heavy usage, however, as the years progress, the cluster of high usage areas increases outward and areas that had no usage in prior years are now seeing usage. These plots confirm our assumption that Hubway is growing its user base and that its coverage of the city of Boston is increasing.</w:t>
      </w:r>
    </w:p>
    <w:p w14:paraId="13FD1FC6" w14:textId="456F33CC" w:rsidR="00AD5FDF" w:rsidRPr="00AD5FDF" w:rsidRDefault="00123ED0" w:rsidP="0019696D">
      <w:pPr>
        <w:jc w:val="both"/>
        <w:rPr>
          <w:rFonts w:ascii="Times New Roman" w:hAnsi="Times New Roman" w:cs="Times New Roman"/>
          <w:sz w:val="20"/>
          <w:szCs w:val="20"/>
        </w:rPr>
      </w:pP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A0C1D33" wp14:editId="3A6C8582">
                <wp:simplePos x="0" y="0"/>
                <wp:positionH relativeFrom="column">
                  <wp:posOffset>3371850</wp:posOffset>
                </wp:positionH>
                <wp:positionV relativeFrom="paragraph">
                  <wp:posOffset>628015</wp:posOffset>
                </wp:positionV>
                <wp:extent cx="952500" cy="152400"/>
                <wp:effectExtent l="0" t="0" r="0" b="0"/>
                <wp:wrapNone/>
                <wp:docPr id="6" name="Rectangle 6"/>
                <wp:cNvGraphicFramePr/>
                <a:graphic xmlns:a="http://schemas.openxmlformats.org/drawingml/2006/main">
                  <a:graphicData uri="http://schemas.microsoft.com/office/word/2010/wordprocessingShape">
                    <wps:wsp>
                      <wps:cNvSpPr/>
                      <wps:spPr>
                        <a:xfrm>
                          <a:off x="0" y="0"/>
                          <a:ext cx="952500" cy="152400"/>
                        </a:xfrm>
                        <a:prstGeom prst="rect">
                          <a:avLst/>
                        </a:prstGeom>
                        <a:solidFill>
                          <a:schemeClr val="bg1"/>
                        </a:solidFill>
                        <a:ln>
                          <a:noFill/>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A17BF" id="Rectangle 6" o:spid="_x0000_s1026" style="position:absolute;margin-left:265.5pt;margin-top:49.45pt;width:75pt;height: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" fillcolor="white [3212]" stroked="f"/>
            </w:pict>
          </mc:Fallback>
        </mc:AlternateContent>
      </w:r>
      <w:r w:rsidR="00AD5FDF">
        <w:rPr>
          <w:rFonts w:ascii="Times New Roman" w:hAnsi="Times New Roman" w:cs="Times New Roman"/>
          <w:sz w:val="20"/>
          <w:szCs w:val="20"/>
        </w:rPr>
        <w:tab/>
        <w:t>Another powerful interaction identified by OCCAM during the search with loops was the interaction between Start Stations and Gender. The plots below are a separated by gender and the size and color of the circles is determined by the percentage of usage at the station by the gender being considered.</w:t>
      </w:r>
    </w:p>
    <w:p w14:paraId="70B8B07D" w14:textId="77777777" w:rsidR="00415472" w:rsidRDefault="00415472" w:rsidP="0019696D">
      <w:pPr>
        <w:jc w:val="both"/>
        <w:rPr>
          <w:rFonts w:ascii="Times New Roman" w:hAnsi="Times New Roman" w:cs="Times New Roman"/>
        </w:rPr>
        <w:sectPr w:rsidR="00415472" w:rsidSect="00620A28">
          <w:type w:val="continuous"/>
          <w:pgSz w:w="12240" w:h="15840"/>
          <w:pgMar w:top="1440" w:right="1440" w:bottom="1440" w:left="1440" w:header="720" w:footer="720" w:gutter="0"/>
          <w:cols w:num="2" w:space="720"/>
          <w:docGrid w:linePitch="360"/>
        </w:sectPr>
      </w:pPr>
    </w:p>
    <w:p w14:paraId="7857A923" w14:textId="7ED6CCAE" w:rsidR="00415472" w:rsidRDefault="00415472" w:rsidP="0019696D">
      <w:pPr>
        <w:jc w:val="both"/>
        <w:rPr>
          <w:rFonts w:ascii="Times New Roman" w:hAnsi="Times New Roman" w:cs="Times New Roman"/>
        </w:rPr>
        <w:sectPr w:rsidR="00415472" w:rsidSect="00415472">
          <w:type w:val="continuous"/>
          <w:pgSz w:w="12240" w:h="15840"/>
          <w:pgMar w:top="1440" w:right="1440" w:bottom="1440" w:left="1440" w:header="720" w:footer="720" w:gutter="0"/>
          <w:cols w:space="720"/>
          <w:docGrid w:linePitch="360"/>
        </w:sectPr>
      </w:pPr>
    </w:p>
    <w:p w14:paraId="56009C20" w14:textId="17AEC271" w:rsidR="00001DB8" w:rsidRDefault="00755FD3" w:rsidP="0019696D">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0768" behindDoc="0" locked="0" layoutInCell="1" allowOverlap="1" wp14:anchorId="08687B99" wp14:editId="530481A1">
                <wp:simplePos x="0" y="0"/>
                <wp:positionH relativeFrom="column">
                  <wp:posOffset>3629025</wp:posOffset>
                </wp:positionH>
                <wp:positionV relativeFrom="paragraph">
                  <wp:posOffset>3039745</wp:posOffset>
                </wp:positionV>
                <wp:extent cx="952500" cy="152400"/>
                <wp:effectExtent l="0" t="0" r="0" b="0"/>
                <wp:wrapNone/>
                <wp:docPr id="10" name="Rectangle 10"/>
                <wp:cNvGraphicFramePr/>
                <a:graphic xmlns:a="http://schemas.openxmlformats.org/drawingml/2006/main">
                  <a:graphicData uri="http://schemas.microsoft.com/office/word/2010/wordprocessingShape">
                    <wps:wsp>
                      <wps:cNvSpPr/>
                      <wps:spPr>
                        <a:xfrm>
                          <a:off x="0" y="0"/>
                          <a:ext cx="952500" cy="152400"/>
                        </a:xfrm>
                        <a:prstGeom prst="rect">
                          <a:avLst/>
                        </a:prstGeom>
                        <a:solidFill>
                          <a:schemeClr val="bg1"/>
                        </a:solidFill>
                        <a:ln>
                          <a:noFill/>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89297" id="Rectangle 10" o:spid="_x0000_s1026" style="position:absolute;margin-left:285.75pt;margin-top:239.35pt;width:75pt;height: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" fillcolor="white [3212]" stroked="f"/>
            </w:pict>
          </mc:Fallback>
        </mc:AlternateContent>
      </w: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8E6519F" wp14:editId="5368098B">
                <wp:simplePos x="0" y="0"/>
                <wp:positionH relativeFrom="column">
                  <wp:posOffset>619125</wp:posOffset>
                </wp:positionH>
                <wp:positionV relativeFrom="paragraph">
                  <wp:posOffset>3009900</wp:posOffset>
                </wp:positionV>
                <wp:extent cx="952500" cy="152400"/>
                <wp:effectExtent l="0" t="0" r="0" b="0"/>
                <wp:wrapNone/>
                <wp:docPr id="9" name="Rectangle 9"/>
                <wp:cNvGraphicFramePr/>
                <a:graphic xmlns:a="http://schemas.openxmlformats.org/drawingml/2006/main">
                  <a:graphicData uri="http://schemas.microsoft.com/office/word/2010/wordprocessingShape">
                    <wps:wsp>
                      <wps:cNvSpPr/>
                      <wps:spPr>
                        <a:xfrm>
                          <a:off x="0" y="0"/>
                          <a:ext cx="952500" cy="152400"/>
                        </a:xfrm>
                        <a:prstGeom prst="rect">
                          <a:avLst/>
                        </a:prstGeom>
                        <a:solidFill>
                          <a:schemeClr val="bg1"/>
                        </a:solidFill>
                        <a:ln>
                          <a:noFill/>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3B73F" id="Rectangle 9" o:spid="_x0000_s1026" style="position:absolute;margin-left:48.75pt;margin-top:237pt;width:75pt;height: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" fillcolor="white [3212]" stroked="f"/>
            </w:pict>
          </mc:Fallback>
        </mc:AlternateContent>
      </w:r>
      <w:r w:rsidR="006267E8">
        <w:rPr>
          <w:rFonts w:ascii="Times New Roman" w:hAnsi="Times New Roman" w:cs="Times New Roman"/>
          <w:noProof/>
        </w:rPr>
        <w:object w:dxaOrig="1440" w:dyaOrig="1440" w14:anchorId="5DA0AD6B">
          <v:shape id="_x0000_s1031" type="#_x0000_t75" style="position:absolute;left:0;text-align:left;margin-left:234.9pt;margin-top:293.5pt;width:233.3pt;height:302.05pt;z-index:251671552;mso-position-horizontal-relative:margin;mso-position-vertical-relative:margin">
            <v:imagedata r:id="rId22" o:title=""/>
            <w10:wrap type="square" anchorx="margin" anchory="margin"/>
          </v:shape>
          <o:OLEObject Type="Embed" ProgID="AcroExch.Document.DC" ShapeID="_x0000_s1031" DrawAspect="Content" ObjectID="_1518171872" r:id="rId23"/>
        </w:object>
      </w:r>
      <w:r w:rsidR="006267E8">
        <w:rPr>
          <w:rFonts w:ascii="Times New Roman" w:hAnsi="Times New Roman" w:cs="Times New Roman"/>
          <w:noProof/>
        </w:rPr>
        <w:object w:dxaOrig="1440" w:dyaOrig="1440" w14:anchorId="7829CDEA">
          <v:shape id="_x0000_s1030" type="#_x0000_t75" style="position:absolute;left:0;text-align:left;margin-left:236.05pt;margin-top:0;width:232.15pt;height:300.45pt;z-index:251669504;mso-position-horizontal-relative:margin;mso-position-vertical-relative:margin">
            <v:imagedata r:id="rId24" o:title=""/>
            <w10:wrap type="square" anchorx="margin" anchory="margin"/>
          </v:shape>
          <o:OLEObject Type="Embed" ProgID="AcroExch.Document.DC" ShapeID="_x0000_s1030" DrawAspect="Content" ObjectID="_1518171873" r:id="rId25"/>
        </w:object>
      </w:r>
      <w:r w:rsidR="006267E8">
        <w:rPr>
          <w:rFonts w:ascii="Times New Roman" w:hAnsi="Times New Roman" w:cs="Times New Roman"/>
          <w:noProof/>
        </w:rPr>
        <w:object w:dxaOrig="1440" w:dyaOrig="1440" w14:anchorId="76CD875C">
          <v:shape id="_x0000_s1029" type="#_x0000_t75" style="position:absolute;left:0;text-align:left;margin-left:.05pt;margin-top:0;width:229.3pt;height:296.9pt;z-index:251667456;mso-position-horizontal-relative:margin;mso-position-vertical-relative:margin">
            <v:imagedata r:id="rId26" o:title=""/>
            <w10:wrap type="square" anchorx="margin" anchory="margin"/>
          </v:shape>
          <o:OLEObject Type="Embed" ProgID="AcroExch.Document.DC" ShapeID="_x0000_s1029" DrawAspect="Content" ObjectID="_1518171874" r:id="rId27"/>
        </w:object>
      </w:r>
    </w:p>
    <w:p w14:paraId="70724D91" w14:textId="26A6B9F3" w:rsidR="00FE629A" w:rsidRDefault="00755FD3" w:rsidP="0019696D">
      <w:pPr>
        <w:jc w:val="both"/>
        <w:rPr>
          <w:rFonts w:ascii="Times New Roman" w:hAnsi="Times New Roman" w:cs="Times New Roman"/>
          <w:sz w:val="20"/>
          <w:szCs w:val="20"/>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01ADAEA6" wp14:editId="450E1BE0">
                <wp:simplePos x="0" y="0"/>
                <wp:positionH relativeFrom="column">
                  <wp:posOffset>3638550</wp:posOffset>
                </wp:positionH>
                <wp:positionV relativeFrom="paragraph">
                  <wp:posOffset>2738755</wp:posOffset>
                </wp:positionV>
                <wp:extent cx="952500" cy="152400"/>
                <wp:effectExtent l="0" t="0" r="0" b="0"/>
                <wp:wrapNone/>
                <wp:docPr id="13" name="Rectangle 13"/>
                <wp:cNvGraphicFramePr/>
                <a:graphic xmlns:a="http://schemas.openxmlformats.org/drawingml/2006/main">
                  <a:graphicData uri="http://schemas.microsoft.com/office/word/2010/wordprocessingShape">
                    <wps:wsp>
                      <wps:cNvSpPr/>
                      <wps:spPr>
                        <a:xfrm>
                          <a:off x="0" y="0"/>
                          <a:ext cx="952500" cy="152400"/>
                        </a:xfrm>
                        <a:prstGeom prst="rect">
                          <a:avLst/>
                        </a:prstGeom>
                        <a:solidFill>
                          <a:schemeClr val="bg1"/>
                        </a:solidFill>
                        <a:ln>
                          <a:noFill/>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7ABF5" id="Rectangle 13" o:spid="_x0000_s1026" style="position:absolute;margin-left:286.5pt;margin-top:215.65pt;width:75pt;height: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" fillcolor="white [3212]" stroked="f"/>
            </w:pict>
          </mc:Fallback>
        </mc:AlternateContent>
      </w:r>
      <w:r w:rsidR="00415472">
        <w:rPr>
          <w:rFonts w:ascii="Times New Roman" w:hAnsi="Times New Roman" w:cs="Times New Roman"/>
        </w:rPr>
        <w:tab/>
      </w:r>
      <w:r w:rsidR="00415472">
        <w:rPr>
          <w:rFonts w:ascii="Times New Roman" w:hAnsi="Times New Roman" w:cs="Times New Roman"/>
          <w:sz w:val="20"/>
          <w:szCs w:val="20"/>
        </w:rPr>
        <w:t xml:space="preserve">These three plots suggest that each gender, unregistered riders, males, and females, have different </w:t>
      </w:r>
      <w:r w:rsidR="00602549">
        <w:rPr>
          <w:rFonts w:ascii="Times New Roman" w:hAnsi="Times New Roman" w:cs="Times New Roman"/>
          <w:sz w:val="20"/>
          <w:szCs w:val="20"/>
        </w:rPr>
        <w:t xml:space="preserve">localities in their </w:t>
      </w:r>
      <w:r w:rsidR="00415472">
        <w:rPr>
          <w:rFonts w:ascii="Times New Roman" w:hAnsi="Times New Roman" w:cs="Times New Roman"/>
          <w:sz w:val="20"/>
          <w:szCs w:val="20"/>
        </w:rPr>
        <w:t>riding habits. Indeed, this is the interaction OCCAM identified. Unregistered riders, along with taking longer trips than expected</w:t>
      </w:r>
      <w:r>
        <w:rPr>
          <w:rFonts w:ascii="Times New Roman" w:hAnsi="Times New Roman" w:cs="Times New Roman"/>
          <w:sz w:val="20"/>
          <w:szCs w:val="20"/>
        </w:rPr>
        <w:t xml:space="preserve"> (See Table IV)</w:t>
      </w:r>
      <w:r w:rsidR="00415472">
        <w:rPr>
          <w:rFonts w:ascii="Times New Roman" w:hAnsi="Times New Roman" w:cs="Times New Roman"/>
          <w:sz w:val="20"/>
          <w:szCs w:val="20"/>
        </w:rPr>
        <w:t xml:space="preserve">, seem to have concentrations on the outskirts of town, perhaps indicating that their use is more recreational at parks and on bike trails. Whereas registered riders tend to concentrate in the downtown areas and use Hubway more for transportation to and from work. </w:t>
      </w:r>
      <w:r w:rsidR="00E77E25">
        <w:rPr>
          <w:rFonts w:ascii="Times New Roman" w:hAnsi="Times New Roman" w:cs="Times New Roman"/>
          <w:sz w:val="20"/>
          <w:szCs w:val="20"/>
        </w:rPr>
        <w:t xml:space="preserve">This also fits with the observation earlier that registered riders tend to take long trips less often than expected. </w:t>
      </w:r>
      <w:r w:rsidR="00415472">
        <w:rPr>
          <w:rFonts w:ascii="Times New Roman" w:hAnsi="Times New Roman" w:cs="Times New Roman"/>
          <w:sz w:val="20"/>
          <w:szCs w:val="20"/>
        </w:rPr>
        <w:t>Not just that, however, males concentrate in different are</w:t>
      </w:r>
      <w:bookmarkStart w:id="5" w:name="_GoBack"/>
      <w:bookmarkEnd w:id="5"/>
      <w:r w:rsidR="00415472">
        <w:rPr>
          <w:rFonts w:ascii="Times New Roman" w:hAnsi="Times New Roman" w:cs="Times New Roman"/>
          <w:sz w:val="20"/>
          <w:szCs w:val="20"/>
        </w:rPr>
        <w:t>as than females which is an interaction that is not intuitive but OCCAM identified it nonetheless and it is clear from the plot that such a difference exists.</w:t>
      </w:r>
    </w:p>
    <w:p w14:paraId="6C169AA0" w14:textId="38B49459" w:rsidR="00FE629A" w:rsidRDefault="00FE629A" w:rsidP="00FE629A">
      <w:pPr>
        <w:jc w:val="center"/>
        <w:rPr>
          <w:rFonts w:ascii="Times New Roman" w:hAnsi="Times New Roman" w:cs="Times New Roman"/>
        </w:rPr>
      </w:pPr>
      <w:r>
        <w:rPr>
          <w:rFonts w:ascii="Times New Roman" w:hAnsi="Times New Roman" w:cs="Times New Roman"/>
        </w:rPr>
        <w:t xml:space="preserve">V. </w:t>
      </w:r>
      <w:r>
        <w:rPr>
          <w:rFonts w:ascii="Times New Roman" w:hAnsi="Times New Roman" w:cs="Times New Roman"/>
        </w:rPr>
        <w:tab/>
      </w:r>
      <w:r>
        <w:rPr>
          <w:rFonts w:ascii="Times New Roman" w:hAnsi="Times New Roman" w:cs="Times New Roman"/>
        </w:rPr>
        <w:tab/>
        <w:t>DISCUSSION</w:t>
      </w:r>
    </w:p>
    <w:p w14:paraId="3A36DC25" w14:textId="77777777" w:rsidR="008660AD" w:rsidRPr="00F06DF1" w:rsidRDefault="00FE629A" w:rsidP="0051592E">
      <w:pPr>
        <w:jc w:val="both"/>
        <w:rPr>
          <w:rFonts w:ascii="Times New Roman" w:hAnsi="Times New Roman" w:cs="Times New Roman"/>
        </w:rPr>
      </w:pPr>
      <w:r>
        <w:rPr>
          <w:rFonts w:ascii="Times New Roman" w:hAnsi="Times New Roman" w:cs="Times New Roman"/>
          <w:sz w:val="20"/>
          <w:szCs w:val="20"/>
        </w:rPr>
        <w:tab/>
        <w:t xml:space="preserve">In summary, </w:t>
      </w:r>
      <w:r w:rsidR="00BD4D3F">
        <w:rPr>
          <w:rFonts w:ascii="Times New Roman" w:hAnsi="Times New Roman" w:cs="Times New Roman"/>
          <w:sz w:val="20"/>
          <w:szCs w:val="20"/>
        </w:rPr>
        <w:t>the strongest and most telling interactions revolve around the Hubway station</w:t>
      </w:r>
      <w:r w:rsidR="006E3BA0">
        <w:rPr>
          <w:rFonts w:ascii="Times New Roman" w:hAnsi="Times New Roman" w:cs="Times New Roman"/>
          <w:sz w:val="20"/>
          <w:szCs w:val="20"/>
        </w:rPr>
        <w:t>s. However, it is also clear that unregistered users behave differently than registered users in terms of length of trip as well as location of trip. Without the consultation of a subject matter expert, it is difficult to rate the usefulness of these results, however, in any event, there are certainly strong relationships present in this data</w:t>
      </w:r>
      <w:r w:rsidR="0051592E">
        <w:rPr>
          <w:rFonts w:ascii="Times New Roman" w:hAnsi="Times New Roman" w:cs="Times New Roman"/>
          <w:sz w:val="20"/>
          <w:szCs w:val="20"/>
        </w:rPr>
        <w:t xml:space="preserve"> and those relationships do tell a story and it is a story that as least one PSU graduate student found interesting.</w:t>
      </w:r>
      <w:r w:rsidR="008660AD" w:rsidRPr="005B3E3E">
        <w:rPr>
          <w:rFonts w:ascii="Times New Roman" w:hAnsi="Times New Roman" w:cs="Times New Roman"/>
        </w:rPr>
        <w:br w:type="page"/>
      </w:r>
    </w:p>
    <w:p w14:paraId="65A84032" w14:textId="77777777" w:rsidR="00760ADE" w:rsidRPr="005B3E3E" w:rsidRDefault="008660AD" w:rsidP="004B261A">
      <w:pPr>
        <w:spacing w:after="0"/>
        <w:ind w:left="-270" w:right="-180"/>
        <w:jc w:val="center"/>
        <w:rPr>
          <w:rFonts w:ascii="Times New Roman" w:hAnsi="Times New Roman" w:cs="Times New Roman"/>
          <w:sz w:val="24"/>
        </w:rPr>
      </w:pPr>
      <w:r w:rsidRPr="005B3E3E">
        <w:rPr>
          <w:rFonts w:ascii="Times New Roman" w:hAnsi="Times New Roman" w:cs="Times New Roman"/>
          <w:sz w:val="24"/>
        </w:rPr>
        <w:lastRenderedPageBreak/>
        <w:t>REFERENCES</w:t>
      </w:r>
    </w:p>
    <w:p w14:paraId="02B3A652" w14:textId="77777777" w:rsidR="008660AD"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W.R. Ashby, “Constraint Analysis of Many-Dimensional Relations,” General Systems Yearbook, 9, 99-105 1964.</w:t>
      </w:r>
    </w:p>
    <w:p w14:paraId="41003756" w14:textId="77777777" w:rsidR="008660AD"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G. Broekstra “Nonprobabilistic constraint analysis and a two-stage approximation method of structure identification.” Proceedings of the Society for General Systems Studies,  Houston 1979.</w:t>
      </w:r>
    </w:p>
    <w:p w14:paraId="4057A3C7"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R.E. Cavallo The role of systems methodology in social science research. M. Nijhoff, Boston 1979. </w:t>
      </w:r>
    </w:p>
    <w:p w14:paraId="7D32E959"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F. Cellier and D. Yandell “SAPS-II: A New Implementation of the Systems Approach Problem Solver,” Internat J Gen Sys, 13, 307-322 1987. </w:t>
      </w:r>
    </w:p>
    <w:p w14:paraId="252EF64B"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R.C. Conant, "Set-Theoretic Structure Modeling," Internat J Gen Sys, 7, 93-107  1981. </w:t>
      </w:r>
    </w:p>
    <w:p w14:paraId="15AB5192"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B. Jones, "Reconstructability Analysis for General Functions," Internat J Gen Sys, 11, 133-142 1985. </w:t>
      </w:r>
    </w:p>
    <w:p w14:paraId="68651BF6"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G. Klir,  "Identification of Generative Structures in Empirical Data," Internat J Gen Sys, 3, 89-104 1976. </w:t>
      </w:r>
    </w:p>
    <w:p w14:paraId="09EEA8FA"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K. Krippendorff, "An Algorithm for Identifying Structural Models of Multivariate Data," Internat J Gen Sys, 7, 63-79 1981. </w:t>
      </w:r>
    </w:p>
    <w:p w14:paraId="23D534EC"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K. Krippendorff, Information Theory Sage, Beverly Hills 1986. </w:t>
      </w:r>
    </w:p>
    <w:p w14:paraId="455BFAC1"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G. Klir, "Reconstructability Analysis: An Offspring of Ashby's Constraint Theory Systems Research," 3, 267-271 1986. </w:t>
      </w:r>
    </w:p>
    <w:p w14:paraId="74AFA0B7"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M. Zwick, "Wholes and Parts in General Systems Methodology." In Wagner, G. (ed), The Character Concept in Evolutionary Biology. Academic Press, New York, 237-256 2001. </w:t>
      </w:r>
    </w:p>
    <w:p w14:paraId="10B58E2F"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M. Zwick, "An Overview of Reconstructability Analysis," Kybernetes, 33, 877-905 2004. </w:t>
      </w:r>
    </w:p>
    <w:p w14:paraId="201C64BD" w14:textId="77777777"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G. Klir, The Architecture of Systems Problem Solving. Plenum Press, New York 1985. </w:t>
      </w:r>
    </w:p>
    <w:p w14:paraId="7C515AF5" w14:textId="77777777" w:rsidR="00760ADE" w:rsidRPr="005B3E3E" w:rsidRDefault="008660AD" w:rsidP="004B261A">
      <w:pPr>
        <w:pStyle w:val="ListParagraph"/>
        <w:numPr>
          <w:ilvl w:val="0"/>
          <w:numId w:val="2"/>
        </w:numPr>
        <w:spacing w:after="0"/>
        <w:ind w:left="-180" w:right="-180" w:hanging="90"/>
        <w:jc w:val="both"/>
        <w:rPr>
          <w:rFonts w:ascii="Times New Roman" w:hAnsi="Times New Roman" w:cs="Times New Roman"/>
          <w:sz w:val="20"/>
          <w:szCs w:val="20"/>
        </w:rPr>
      </w:pPr>
      <w:r w:rsidRPr="005B3E3E">
        <w:rPr>
          <w:rFonts w:ascii="Times New Roman" w:hAnsi="Times New Roman" w:cs="Times New Roman"/>
          <w:sz w:val="20"/>
        </w:rPr>
        <w:t xml:space="preserve">Y. Bishop,et al., Discrete Multivariate Analysis. MIT </w:t>
      </w:r>
      <w:r w:rsidRPr="005B3E3E">
        <w:rPr>
          <w:rFonts w:ascii="Times New Roman" w:hAnsi="Times New Roman" w:cs="Times New Roman"/>
          <w:sz w:val="20"/>
          <w:szCs w:val="20"/>
        </w:rPr>
        <w:t>Press, Cambridge 1978.</w:t>
      </w:r>
    </w:p>
    <w:p w14:paraId="581B60F7" w14:textId="77777777" w:rsidR="00504CCE" w:rsidRPr="005B3E3E" w:rsidRDefault="00504CCE" w:rsidP="004B261A">
      <w:pPr>
        <w:pStyle w:val="ListParagraph"/>
        <w:numPr>
          <w:ilvl w:val="0"/>
          <w:numId w:val="2"/>
        </w:numPr>
        <w:spacing w:after="0"/>
        <w:ind w:left="-180" w:right="-180" w:hanging="90"/>
        <w:jc w:val="both"/>
        <w:rPr>
          <w:rFonts w:ascii="Times New Roman" w:hAnsi="Times New Roman" w:cs="Times New Roman"/>
          <w:sz w:val="16"/>
          <w:szCs w:val="20"/>
        </w:rPr>
      </w:pPr>
      <w:r w:rsidRPr="005B3E3E">
        <w:rPr>
          <w:rFonts w:ascii="Times New Roman" w:hAnsi="Times New Roman" w:cs="Times New Roman"/>
          <w:sz w:val="20"/>
          <w:lang w:val="en"/>
        </w:rPr>
        <w:t xml:space="preserve">M. Zwick, "Reconstructability Analysis of Epistasis." Annals of Human Genetics, vol. 75, issue 1, pp. 157-171. DOI: 10.1111/j.1469-1809.2010.00628.x 2011. </w:t>
      </w:r>
    </w:p>
    <w:p w14:paraId="2D63B63A" w14:textId="77777777" w:rsidR="00504CCE" w:rsidRPr="005B3E3E" w:rsidRDefault="00504CCE" w:rsidP="004B261A">
      <w:pPr>
        <w:pStyle w:val="ListParagraph"/>
        <w:numPr>
          <w:ilvl w:val="0"/>
          <w:numId w:val="2"/>
        </w:numPr>
        <w:spacing w:after="0"/>
        <w:ind w:left="-180" w:right="-180" w:hanging="90"/>
        <w:jc w:val="both"/>
        <w:rPr>
          <w:rFonts w:ascii="Times New Roman" w:hAnsi="Times New Roman" w:cs="Times New Roman"/>
          <w:sz w:val="16"/>
          <w:szCs w:val="20"/>
        </w:rPr>
      </w:pPr>
      <w:r w:rsidRPr="005B3E3E">
        <w:rPr>
          <w:rFonts w:ascii="Times New Roman" w:hAnsi="Times New Roman" w:cs="Times New Roman"/>
          <w:sz w:val="20"/>
          <w:lang w:val="en"/>
        </w:rPr>
        <w:t xml:space="preserve">M. Zwick, and Johnson, M.S. "State-Based Reconstructability Analysis," Kybernetes, 33, 1041-1052 2004.  </w:t>
      </w:r>
    </w:p>
    <w:p w14:paraId="6552A862" w14:textId="77777777" w:rsidR="00504CCE" w:rsidRPr="005B3E3E" w:rsidRDefault="00504CCE" w:rsidP="004B261A">
      <w:pPr>
        <w:pStyle w:val="ListParagraph"/>
        <w:numPr>
          <w:ilvl w:val="0"/>
          <w:numId w:val="2"/>
        </w:numPr>
        <w:spacing w:after="0"/>
        <w:ind w:left="-180" w:right="-180" w:hanging="90"/>
        <w:jc w:val="both"/>
        <w:rPr>
          <w:rFonts w:ascii="Times New Roman" w:hAnsi="Times New Roman" w:cs="Times New Roman"/>
          <w:sz w:val="16"/>
          <w:szCs w:val="20"/>
        </w:rPr>
      </w:pPr>
      <w:r w:rsidRPr="005B3E3E">
        <w:rPr>
          <w:rFonts w:ascii="Times New Roman" w:hAnsi="Times New Roman" w:cs="Times New Roman"/>
          <w:sz w:val="20"/>
          <w:lang w:val="en"/>
        </w:rPr>
        <w:t xml:space="preserve">M. Johnson, "State-Based Systems Modeling: Theory, Implementation, and Applications." PhD Dissertation, Portland State University 2005. </w:t>
      </w:r>
    </w:p>
    <w:p w14:paraId="2F12A539" w14:textId="77777777" w:rsidR="00504CCE" w:rsidRPr="005B3E3E" w:rsidRDefault="00504CCE" w:rsidP="004B261A">
      <w:pPr>
        <w:pStyle w:val="ListParagraph"/>
        <w:numPr>
          <w:ilvl w:val="0"/>
          <w:numId w:val="2"/>
        </w:numPr>
        <w:spacing w:after="0"/>
        <w:ind w:left="-180" w:right="-180" w:hanging="90"/>
        <w:jc w:val="both"/>
        <w:rPr>
          <w:rFonts w:ascii="Times New Roman" w:hAnsi="Times New Roman" w:cs="Times New Roman"/>
          <w:sz w:val="16"/>
          <w:szCs w:val="20"/>
        </w:rPr>
      </w:pPr>
      <w:r w:rsidRPr="005B3E3E">
        <w:rPr>
          <w:rFonts w:ascii="Times New Roman" w:hAnsi="Times New Roman" w:cs="Times New Roman"/>
          <w:sz w:val="20"/>
          <w:lang w:val="en"/>
        </w:rPr>
        <w:t xml:space="preserve">M. Zwick, "Reconstructability Analysis With Fourier Transforms." Kybernetes 33, 877-905 2004. </w:t>
      </w:r>
      <w:hyperlink r:id="rId28" w:history="1">
        <w:r w:rsidRPr="005B3E3E">
          <w:rPr>
            <w:rFonts w:ascii="Times New Roman" w:hAnsi="Times New Roman" w:cs="Times New Roman"/>
            <w:sz w:val="20"/>
            <w:lang w:val="en"/>
          </w:rPr>
          <w:t>http://www.sysc.pdx.edu/download/papers/raftpitf.pdf</w:t>
        </w:r>
      </w:hyperlink>
      <w:r w:rsidRPr="005B3E3E">
        <w:rPr>
          <w:rFonts w:ascii="Times New Roman" w:hAnsi="Times New Roman" w:cs="Times New Roman"/>
          <w:sz w:val="20"/>
          <w:lang w:val="en"/>
        </w:rPr>
        <w:t xml:space="preserve">  </w:t>
      </w:r>
    </w:p>
    <w:p w14:paraId="79594B94" w14:textId="77777777" w:rsidR="00182D77" w:rsidRPr="005B3E3E" w:rsidRDefault="00504CCE" w:rsidP="004B261A">
      <w:pPr>
        <w:pStyle w:val="ListParagraph"/>
        <w:numPr>
          <w:ilvl w:val="0"/>
          <w:numId w:val="2"/>
        </w:numPr>
        <w:spacing w:after="0"/>
        <w:ind w:left="90" w:right="-180" w:hanging="90"/>
        <w:jc w:val="both"/>
        <w:rPr>
          <w:rFonts w:ascii="Times New Roman" w:hAnsi="Times New Roman" w:cs="Times New Roman"/>
          <w:sz w:val="16"/>
          <w:szCs w:val="20"/>
        </w:rPr>
      </w:pPr>
      <w:r w:rsidRPr="005B3E3E">
        <w:rPr>
          <w:rFonts w:ascii="Times New Roman" w:hAnsi="Times New Roman" w:cs="Times New Roman"/>
          <w:sz w:val="20"/>
          <w:lang w:val="en"/>
        </w:rPr>
        <w:t>S. Purcell, et al., "PLINK: a tool set for whole-genome association and population-based linkage analyses," Am J Hum Genet, 81, 559-575 2007.</w:t>
      </w:r>
    </w:p>
    <w:p w14:paraId="71B55EBB" w14:textId="77777777" w:rsidR="002543B9" w:rsidRPr="005B3E3E" w:rsidRDefault="002543B9" w:rsidP="004B261A">
      <w:pPr>
        <w:pStyle w:val="ListParagraph"/>
        <w:numPr>
          <w:ilvl w:val="0"/>
          <w:numId w:val="2"/>
        </w:numPr>
        <w:shd w:val="clear" w:color="auto" w:fill="FFFFFF"/>
        <w:spacing w:after="0" w:line="240" w:lineRule="auto"/>
        <w:ind w:left="90" w:right="-180" w:hanging="90"/>
        <w:jc w:val="both"/>
        <w:rPr>
          <w:rFonts w:ascii="Times New Roman" w:hAnsi="Times New Roman" w:cs="Times New Roman"/>
          <w:sz w:val="18"/>
          <w:szCs w:val="20"/>
        </w:rPr>
      </w:pPr>
      <w:r w:rsidRPr="002543B9">
        <w:rPr>
          <w:rFonts w:ascii="Times New Roman" w:eastAsia="Times New Roman" w:hAnsi="Times New Roman" w:cs="Times New Roman"/>
          <w:sz w:val="20"/>
          <w:szCs w:val="18"/>
        </w:rPr>
        <w:lastRenderedPageBreak/>
        <w:t>G. Schwarz, "Estimating the dimension of a model."</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Ann. Stat. 6: 461–464 1978</w:t>
      </w:r>
      <w:r w:rsidRPr="005B3E3E">
        <w:rPr>
          <w:rFonts w:ascii="Times New Roman" w:eastAsia="Times New Roman" w:hAnsi="Times New Roman" w:cs="Times New Roman"/>
          <w:sz w:val="20"/>
          <w:szCs w:val="18"/>
        </w:rPr>
        <w:t>.</w:t>
      </w:r>
    </w:p>
    <w:p w14:paraId="56001069" w14:textId="77777777" w:rsidR="002543B9" w:rsidRPr="005B3E3E" w:rsidRDefault="002543B9" w:rsidP="004B261A">
      <w:pPr>
        <w:pStyle w:val="ListParagraph"/>
        <w:numPr>
          <w:ilvl w:val="0"/>
          <w:numId w:val="2"/>
        </w:numPr>
        <w:shd w:val="clear" w:color="auto" w:fill="FFFFFF"/>
        <w:spacing w:after="0" w:line="240" w:lineRule="auto"/>
        <w:ind w:left="90" w:right="-180" w:hanging="90"/>
        <w:jc w:val="both"/>
        <w:rPr>
          <w:rFonts w:ascii="Times New Roman" w:eastAsia="Times New Roman" w:hAnsi="Times New Roman" w:cs="Times New Roman"/>
          <w:sz w:val="20"/>
          <w:szCs w:val="18"/>
        </w:rPr>
      </w:pPr>
      <w:r w:rsidRPr="002543B9">
        <w:rPr>
          <w:rFonts w:ascii="Times New Roman" w:eastAsia="Times New Roman" w:hAnsi="Times New Roman" w:cs="Times New Roman"/>
          <w:sz w:val="20"/>
          <w:szCs w:val="18"/>
        </w:rPr>
        <w:t>H. Akaike, “A new look at the statistical model</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identification”. IEEE</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Trans. Automat. Control AC-19: 716–723  1974.</w:t>
      </w:r>
    </w:p>
    <w:p w14:paraId="5B827C50" w14:textId="77777777" w:rsidR="002543B9" w:rsidRPr="005B3E3E" w:rsidRDefault="002543B9" w:rsidP="004B261A">
      <w:pPr>
        <w:pStyle w:val="ListParagraph"/>
        <w:numPr>
          <w:ilvl w:val="0"/>
          <w:numId w:val="2"/>
        </w:numPr>
        <w:shd w:val="clear" w:color="auto" w:fill="FFFFFF"/>
        <w:spacing w:after="0" w:line="240" w:lineRule="auto"/>
        <w:ind w:left="90" w:right="-180" w:hanging="90"/>
        <w:jc w:val="both"/>
        <w:rPr>
          <w:rFonts w:ascii="Times New Roman" w:eastAsia="Times New Roman" w:hAnsi="Times New Roman" w:cs="Times New Roman"/>
          <w:sz w:val="20"/>
          <w:szCs w:val="18"/>
        </w:rPr>
      </w:pPr>
      <w:r w:rsidRPr="002543B9">
        <w:rPr>
          <w:rFonts w:ascii="Times New Roman" w:eastAsia="Times New Roman" w:hAnsi="Times New Roman" w:cs="Times New Roman"/>
          <w:sz w:val="20"/>
          <w:szCs w:val="18"/>
        </w:rPr>
        <w:t>J. Hosseini, et al., "Segment Congruence Analysis Via</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Information</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Theory." International Society</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for General Systems Research.</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Philadelphia, G62-G77 1986.</w:t>
      </w:r>
    </w:p>
    <w:p w14:paraId="37E7DFAE" w14:textId="77777777" w:rsidR="002543B9" w:rsidRPr="005B3E3E" w:rsidRDefault="002543B9" w:rsidP="004B261A">
      <w:pPr>
        <w:pStyle w:val="ListParagraph"/>
        <w:numPr>
          <w:ilvl w:val="0"/>
          <w:numId w:val="2"/>
        </w:numPr>
        <w:shd w:val="clear" w:color="auto" w:fill="FFFFFF"/>
        <w:spacing w:after="0" w:line="240" w:lineRule="auto"/>
        <w:ind w:left="90" w:right="-180" w:hanging="90"/>
        <w:jc w:val="both"/>
        <w:rPr>
          <w:rFonts w:ascii="Times New Roman" w:eastAsia="Times New Roman" w:hAnsi="Times New Roman" w:cs="Times New Roman"/>
          <w:sz w:val="20"/>
          <w:szCs w:val="18"/>
        </w:rPr>
      </w:pPr>
      <w:r w:rsidRPr="002543B9">
        <w:rPr>
          <w:rFonts w:ascii="Times New Roman" w:eastAsia="Times New Roman" w:hAnsi="Times New Roman" w:cs="Times New Roman"/>
          <w:sz w:val="20"/>
          <w:szCs w:val="18"/>
        </w:rPr>
        <w:t>J. Fusion, J., Willett, K. and Zwick, M., OCCAM: A Reconstructability</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Analysis Program 2012.</w:t>
      </w:r>
      <w:r w:rsidRPr="005B3E3E">
        <w:rPr>
          <w:rFonts w:ascii="Times New Roman" w:eastAsia="Times New Roman" w:hAnsi="Times New Roman" w:cs="Times New Roman"/>
          <w:sz w:val="20"/>
          <w:szCs w:val="18"/>
        </w:rPr>
        <w:t xml:space="preserve"> </w:t>
      </w:r>
      <w:hyperlink r:id="rId29" w:history="1">
        <w:r w:rsidR="004B261A" w:rsidRPr="005B3E3E">
          <w:rPr>
            <w:rStyle w:val="Hyperlink"/>
            <w:rFonts w:ascii="Times New Roman" w:eastAsia="Times New Roman" w:hAnsi="Times New Roman" w:cs="Times New Roman"/>
            <w:sz w:val="20"/>
            <w:szCs w:val="18"/>
          </w:rPr>
          <w:t>http://www.sysc.pdx.edu/download/papers/woccaman.pdf</w:t>
        </w:r>
      </w:hyperlink>
      <w:r w:rsidRPr="002543B9">
        <w:rPr>
          <w:rFonts w:ascii="Times New Roman" w:eastAsia="Times New Roman" w:hAnsi="Times New Roman" w:cs="Times New Roman"/>
          <w:sz w:val="20"/>
          <w:szCs w:val="18"/>
        </w:rPr>
        <w:t xml:space="preserve"> </w:t>
      </w:r>
    </w:p>
    <w:p w14:paraId="557CEF26" w14:textId="77777777" w:rsidR="004B261A" w:rsidRPr="005B3E3E" w:rsidRDefault="004B261A" w:rsidP="004B261A">
      <w:pPr>
        <w:pStyle w:val="ListParagraph"/>
        <w:numPr>
          <w:ilvl w:val="0"/>
          <w:numId w:val="2"/>
        </w:numPr>
        <w:shd w:val="clear" w:color="auto" w:fill="FFFFFF"/>
        <w:spacing w:after="0" w:line="240" w:lineRule="auto"/>
        <w:ind w:left="90" w:right="-180" w:hanging="90"/>
        <w:jc w:val="both"/>
        <w:rPr>
          <w:rFonts w:ascii="Times New Roman" w:eastAsia="Times New Roman" w:hAnsi="Times New Roman" w:cs="Times New Roman"/>
          <w:sz w:val="20"/>
          <w:szCs w:val="18"/>
        </w:rPr>
      </w:pPr>
      <w:r w:rsidRPr="004B261A">
        <w:rPr>
          <w:rFonts w:ascii="Times New Roman" w:eastAsia="Times New Roman" w:hAnsi="Times New Roman" w:cs="Times New Roman"/>
          <w:sz w:val="20"/>
          <w:szCs w:val="18"/>
        </w:rPr>
        <w:t>K. Willett, and Zwick, M. "A Software Architecture for</w:t>
      </w:r>
      <w:r w:rsidRPr="005B3E3E">
        <w:rPr>
          <w:rFonts w:ascii="Times New Roman" w:eastAsia="Times New Roman" w:hAnsi="Times New Roman" w:cs="Times New Roman"/>
          <w:sz w:val="20"/>
          <w:szCs w:val="18"/>
        </w:rPr>
        <w:t xml:space="preserve"> </w:t>
      </w:r>
      <w:r w:rsidRPr="004B261A">
        <w:rPr>
          <w:rFonts w:ascii="Times New Roman" w:eastAsia="Times New Roman" w:hAnsi="Times New Roman" w:cs="Times New Roman"/>
          <w:sz w:val="20"/>
          <w:szCs w:val="18"/>
        </w:rPr>
        <w:t>Reconstructability Analysis," Kybernetes, 33, 997-1008 2004</w:t>
      </w:r>
      <w:r w:rsidRPr="005B3E3E">
        <w:rPr>
          <w:rFonts w:ascii="Times New Roman" w:eastAsia="Times New Roman" w:hAnsi="Times New Roman" w:cs="Times New Roman"/>
          <w:sz w:val="20"/>
          <w:szCs w:val="18"/>
        </w:rPr>
        <w:t>.</w:t>
      </w:r>
    </w:p>
    <w:sectPr w:rsidR="004B261A" w:rsidRPr="005B3E3E" w:rsidSect="00620A28">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019DCA" w14:textId="77777777" w:rsidR="006267E8" w:rsidRDefault="006267E8" w:rsidP="005A6DCB">
      <w:pPr>
        <w:spacing w:after="0" w:line="240" w:lineRule="auto"/>
      </w:pPr>
      <w:r>
        <w:separator/>
      </w:r>
    </w:p>
  </w:endnote>
  <w:endnote w:type="continuationSeparator" w:id="0">
    <w:p w14:paraId="75843004" w14:textId="77777777" w:rsidR="006267E8" w:rsidRDefault="006267E8" w:rsidP="005A6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0" w:author="Donovan LeDoux" w:date="2016-02-26T18:42:00Z"/>
  <w:sdt>
    <w:sdtPr>
      <w:id w:val="-320657673"/>
      <w:docPartObj>
        <w:docPartGallery w:val="Page Numbers (Bottom of Page)"/>
        <w:docPartUnique/>
      </w:docPartObj>
    </w:sdtPr>
    <w:sdtEndPr>
      <w:rPr>
        <w:noProof/>
      </w:rPr>
    </w:sdtEndPr>
    <w:sdtContent>
      <w:customXmlInsRangeEnd w:id="0"/>
      <w:p w14:paraId="30269C52" w14:textId="7A560293" w:rsidR="005A6DCB" w:rsidRDefault="005A6DCB">
        <w:pPr>
          <w:pStyle w:val="Footer"/>
          <w:jc w:val="right"/>
          <w:rPr>
            <w:ins w:id="1" w:author="Donovan LeDoux" w:date="2016-02-26T18:42:00Z"/>
          </w:rPr>
        </w:pPr>
        <w:ins w:id="2" w:author="Donovan LeDoux" w:date="2016-02-26T18:42:00Z">
          <w:r>
            <w:fldChar w:fldCharType="begin"/>
          </w:r>
          <w:r>
            <w:instrText xml:space="preserve"> PAGE   \* MERGEFORMAT </w:instrText>
          </w:r>
          <w:r>
            <w:fldChar w:fldCharType="separate"/>
          </w:r>
        </w:ins>
        <w:r w:rsidR="00755FD3">
          <w:rPr>
            <w:noProof/>
          </w:rPr>
          <w:t>7</w:t>
        </w:r>
        <w:ins w:id="3" w:author="Donovan LeDoux" w:date="2016-02-26T18:42:00Z">
          <w:r>
            <w:rPr>
              <w:noProof/>
            </w:rPr>
            <w:fldChar w:fldCharType="end"/>
          </w:r>
        </w:ins>
      </w:p>
      <w:customXmlInsRangeStart w:id="4" w:author="Donovan LeDoux" w:date="2016-02-26T18:42:00Z"/>
    </w:sdtContent>
  </w:sdt>
  <w:customXmlInsRangeEnd w:id="4"/>
  <w:p w14:paraId="5447C955" w14:textId="77777777" w:rsidR="005A6DCB" w:rsidRDefault="005A6D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7018A2" w14:textId="77777777" w:rsidR="006267E8" w:rsidRDefault="006267E8" w:rsidP="005A6DCB">
      <w:pPr>
        <w:spacing w:after="0" w:line="240" w:lineRule="auto"/>
      </w:pPr>
      <w:r>
        <w:separator/>
      </w:r>
    </w:p>
  </w:footnote>
  <w:footnote w:type="continuationSeparator" w:id="0">
    <w:p w14:paraId="3AEFA19F" w14:textId="77777777" w:rsidR="006267E8" w:rsidRDefault="006267E8" w:rsidP="005A6D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F5159"/>
    <w:multiLevelType w:val="hybridMultilevel"/>
    <w:tmpl w:val="C1402A2C"/>
    <w:lvl w:ilvl="0" w:tplc="1DA80AF6">
      <w:start w:val="1"/>
      <w:numFmt w:val="decimal"/>
      <w:lvlText w:val="[%1]"/>
      <w:lvlJc w:val="right"/>
      <w:pPr>
        <w:ind w:left="6030" w:hanging="360"/>
      </w:pPr>
      <w:rPr>
        <w:rFonts w:hint="default"/>
        <w:sz w:val="20"/>
      </w:rPr>
    </w:lvl>
    <w:lvl w:ilvl="1" w:tplc="04090019" w:tentative="1">
      <w:start w:val="1"/>
      <w:numFmt w:val="lowerLetter"/>
      <w:lvlText w:val="%2."/>
      <w:lvlJc w:val="left"/>
      <w:pPr>
        <w:ind w:left="7020" w:hanging="360"/>
      </w:pPr>
    </w:lvl>
    <w:lvl w:ilvl="2" w:tplc="0409001B" w:tentative="1">
      <w:start w:val="1"/>
      <w:numFmt w:val="lowerRoman"/>
      <w:lvlText w:val="%3."/>
      <w:lvlJc w:val="right"/>
      <w:pPr>
        <w:ind w:left="7740" w:hanging="180"/>
      </w:pPr>
    </w:lvl>
    <w:lvl w:ilvl="3" w:tplc="0409000F" w:tentative="1">
      <w:start w:val="1"/>
      <w:numFmt w:val="decimal"/>
      <w:lvlText w:val="%4."/>
      <w:lvlJc w:val="left"/>
      <w:pPr>
        <w:ind w:left="8460" w:hanging="360"/>
      </w:pPr>
    </w:lvl>
    <w:lvl w:ilvl="4" w:tplc="04090019" w:tentative="1">
      <w:start w:val="1"/>
      <w:numFmt w:val="lowerLetter"/>
      <w:lvlText w:val="%5."/>
      <w:lvlJc w:val="left"/>
      <w:pPr>
        <w:ind w:left="9180" w:hanging="360"/>
      </w:pPr>
    </w:lvl>
    <w:lvl w:ilvl="5" w:tplc="0409001B" w:tentative="1">
      <w:start w:val="1"/>
      <w:numFmt w:val="lowerRoman"/>
      <w:lvlText w:val="%6."/>
      <w:lvlJc w:val="right"/>
      <w:pPr>
        <w:ind w:left="9900" w:hanging="180"/>
      </w:pPr>
    </w:lvl>
    <w:lvl w:ilvl="6" w:tplc="0409000F" w:tentative="1">
      <w:start w:val="1"/>
      <w:numFmt w:val="decimal"/>
      <w:lvlText w:val="%7."/>
      <w:lvlJc w:val="left"/>
      <w:pPr>
        <w:ind w:left="10620" w:hanging="360"/>
      </w:pPr>
    </w:lvl>
    <w:lvl w:ilvl="7" w:tplc="04090019" w:tentative="1">
      <w:start w:val="1"/>
      <w:numFmt w:val="lowerLetter"/>
      <w:lvlText w:val="%8."/>
      <w:lvlJc w:val="left"/>
      <w:pPr>
        <w:ind w:left="11340" w:hanging="360"/>
      </w:pPr>
    </w:lvl>
    <w:lvl w:ilvl="8" w:tplc="0409001B" w:tentative="1">
      <w:start w:val="1"/>
      <w:numFmt w:val="lowerRoman"/>
      <w:lvlText w:val="%9."/>
      <w:lvlJc w:val="right"/>
      <w:pPr>
        <w:ind w:left="12060" w:hanging="180"/>
      </w:pPr>
    </w:lvl>
  </w:abstractNum>
  <w:abstractNum w:abstractNumId="1" w15:restartNumberingAfterBreak="0">
    <w:nsid w:val="26FB188F"/>
    <w:multiLevelType w:val="hybridMultilevel"/>
    <w:tmpl w:val="3A6210C4"/>
    <w:lvl w:ilvl="0" w:tplc="5164FD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640827"/>
    <w:multiLevelType w:val="hybridMultilevel"/>
    <w:tmpl w:val="CC0ED9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onovan LeDoux">
    <w15:presenceInfo w15:providerId="Windows Live" w15:userId="a37c2f560f117a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28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A28"/>
    <w:rsid w:val="00001DB8"/>
    <w:rsid w:val="00015336"/>
    <w:rsid w:val="000D161F"/>
    <w:rsid w:val="000F053B"/>
    <w:rsid w:val="00105F55"/>
    <w:rsid w:val="00123ED0"/>
    <w:rsid w:val="00182D77"/>
    <w:rsid w:val="00192778"/>
    <w:rsid w:val="0019696D"/>
    <w:rsid w:val="002543B9"/>
    <w:rsid w:val="002B1536"/>
    <w:rsid w:val="002C0D12"/>
    <w:rsid w:val="003171D5"/>
    <w:rsid w:val="00333FE8"/>
    <w:rsid w:val="003367B8"/>
    <w:rsid w:val="00344AC5"/>
    <w:rsid w:val="003B0184"/>
    <w:rsid w:val="003D3384"/>
    <w:rsid w:val="003E713E"/>
    <w:rsid w:val="00415472"/>
    <w:rsid w:val="00484BEE"/>
    <w:rsid w:val="004B261A"/>
    <w:rsid w:val="00504CCE"/>
    <w:rsid w:val="0051592E"/>
    <w:rsid w:val="00541629"/>
    <w:rsid w:val="00557422"/>
    <w:rsid w:val="005A6DCB"/>
    <w:rsid w:val="005B3E3E"/>
    <w:rsid w:val="005C3C00"/>
    <w:rsid w:val="005F6A8C"/>
    <w:rsid w:val="00602549"/>
    <w:rsid w:val="00605603"/>
    <w:rsid w:val="00620A28"/>
    <w:rsid w:val="006267E8"/>
    <w:rsid w:val="006E3BA0"/>
    <w:rsid w:val="00731520"/>
    <w:rsid w:val="00755FD3"/>
    <w:rsid w:val="00760ADE"/>
    <w:rsid w:val="008660AD"/>
    <w:rsid w:val="008A026A"/>
    <w:rsid w:val="009305B8"/>
    <w:rsid w:val="0098549E"/>
    <w:rsid w:val="00A27F28"/>
    <w:rsid w:val="00A571C9"/>
    <w:rsid w:val="00AD5FDF"/>
    <w:rsid w:val="00AD7D7D"/>
    <w:rsid w:val="00BD4D3F"/>
    <w:rsid w:val="00C03D71"/>
    <w:rsid w:val="00C265E6"/>
    <w:rsid w:val="00C301BE"/>
    <w:rsid w:val="00C57514"/>
    <w:rsid w:val="00D00237"/>
    <w:rsid w:val="00E77E25"/>
    <w:rsid w:val="00EA46AC"/>
    <w:rsid w:val="00EC526E"/>
    <w:rsid w:val="00F06DF1"/>
    <w:rsid w:val="00F56C5B"/>
    <w:rsid w:val="00FE1A12"/>
    <w:rsid w:val="00FE62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FB1E1EA"/>
  <w15:docId w15:val="{60290878-A389-43DA-9C6D-EFFC208AA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0A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0A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0A2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20A28"/>
    <w:rPr>
      <w:color w:val="5A5A5A" w:themeColor="text1" w:themeTint="A5"/>
      <w:spacing w:val="15"/>
    </w:rPr>
  </w:style>
  <w:style w:type="character" w:styleId="Hyperlink">
    <w:name w:val="Hyperlink"/>
    <w:basedOn w:val="DefaultParagraphFont"/>
    <w:uiPriority w:val="99"/>
    <w:unhideWhenUsed/>
    <w:rsid w:val="00620A28"/>
    <w:rPr>
      <w:color w:val="0563C1" w:themeColor="hyperlink"/>
      <w:u w:val="single"/>
    </w:rPr>
  </w:style>
  <w:style w:type="paragraph" w:styleId="ListParagraph">
    <w:name w:val="List Paragraph"/>
    <w:basedOn w:val="Normal"/>
    <w:uiPriority w:val="34"/>
    <w:qFormat/>
    <w:rsid w:val="00D00237"/>
    <w:pPr>
      <w:ind w:left="720"/>
      <w:contextualSpacing/>
    </w:pPr>
  </w:style>
  <w:style w:type="character" w:styleId="CommentReference">
    <w:name w:val="annotation reference"/>
    <w:basedOn w:val="DefaultParagraphFont"/>
    <w:uiPriority w:val="99"/>
    <w:semiHidden/>
    <w:unhideWhenUsed/>
    <w:rsid w:val="00A27F28"/>
    <w:rPr>
      <w:sz w:val="16"/>
      <w:szCs w:val="16"/>
    </w:rPr>
  </w:style>
  <w:style w:type="paragraph" w:styleId="CommentText">
    <w:name w:val="annotation text"/>
    <w:basedOn w:val="Normal"/>
    <w:link w:val="CommentTextChar"/>
    <w:uiPriority w:val="99"/>
    <w:semiHidden/>
    <w:unhideWhenUsed/>
    <w:rsid w:val="00A27F28"/>
    <w:pPr>
      <w:spacing w:line="240" w:lineRule="auto"/>
    </w:pPr>
    <w:rPr>
      <w:sz w:val="20"/>
      <w:szCs w:val="20"/>
    </w:rPr>
  </w:style>
  <w:style w:type="character" w:customStyle="1" w:styleId="CommentTextChar">
    <w:name w:val="Comment Text Char"/>
    <w:basedOn w:val="DefaultParagraphFont"/>
    <w:link w:val="CommentText"/>
    <w:uiPriority w:val="99"/>
    <w:semiHidden/>
    <w:rsid w:val="00A27F28"/>
    <w:rPr>
      <w:sz w:val="20"/>
      <w:szCs w:val="20"/>
    </w:rPr>
  </w:style>
  <w:style w:type="paragraph" w:styleId="CommentSubject">
    <w:name w:val="annotation subject"/>
    <w:basedOn w:val="CommentText"/>
    <w:next w:val="CommentText"/>
    <w:link w:val="CommentSubjectChar"/>
    <w:uiPriority w:val="99"/>
    <w:semiHidden/>
    <w:unhideWhenUsed/>
    <w:rsid w:val="00A27F28"/>
    <w:rPr>
      <w:b/>
      <w:bCs/>
    </w:rPr>
  </w:style>
  <w:style w:type="character" w:customStyle="1" w:styleId="CommentSubjectChar">
    <w:name w:val="Comment Subject Char"/>
    <w:basedOn w:val="CommentTextChar"/>
    <w:link w:val="CommentSubject"/>
    <w:uiPriority w:val="99"/>
    <w:semiHidden/>
    <w:rsid w:val="00A27F28"/>
    <w:rPr>
      <w:b/>
      <w:bCs/>
      <w:sz w:val="20"/>
      <w:szCs w:val="20"/>
    </w:rPr>
  </w:style>
  <w:style w:type="paragraph" w:styleId="BalloonText">
    <w:name w:val="Balloon Text"/>
    <w:basedOn w:val="Normal"/>
    <w:link w:val="BalloonTextChar"/>
    <w:uiPriority w:val="99"/>
    <w:semiHidden/>
    <w:unhideWhenUsed/>
    <w:rsid w:val="00A27F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F28"/>
    <w:rPr>
      <w:rFonts w:ascii="Tahoma" w:hAnsi="Tahoma" w:cs="Tahoma"/>
      <w:sz w:val="16"/>
      <w:szCs w:val="16"/>
    </w:rPr>
  </w:style>
  <w:style w:type="paragraph" w:styleId="Revision">
    <w:name w:val="Revision"/>
    <w:hidden/>
    <w:uiPriority w:val="99"/>
    <w:semiHidden/>
    <w:rsid w:val="005A6DCB"/>
    <w:pPr>
      <w:spacing w:after="0" w:line="240" w:lineRule="auto"/>
    </w:pPr>
  </w:style>
  <w:style w:type="paragraph" w:styleId="Header">
    <w:name w:val="header"/>
    <w:basedOn w:val="Normal"/>
    <w:link w:val="HeaderChar"/>
    <w:uiPriority w:val="99"/>
    <w:unhideWhenUsed/>
    <w:rsid w:val="005A6D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6DCB"/>
  </w:style>
  <w:style w:type="paragraph" w:styleId="Footer">
    <w:name w:val="footer"/>
    <w:basedOn w:val="Normal"/>
    <w:link w:val="FooterChar"/>
    <w:uiPriority w:val="99"/>
    <w:unhideWhenUsed/>
    <w:rsid w:val="005A6D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105110">
      <w:bodyDiv w:val="1"/>
      <w:marLeft w:val="0"/>
      <w:marRight w:val="0"/>
      <w:marTop w:val="0"/>
      <w:marBottom w:val="0"/>
      <w:divBdr>
        <w:top w:val="none" w:sz="0" w:space="0" w:color="auto"/>
        <w:left w:val="none" w:sz="0" w:space="0" w:color="auto"/>
        <w:bottom w:val="none" w:sz="0" w:space="0" w:color="auto"/>
        <w:right w:val="none" w:sz="0" w:space="0" w:color="auto"/>
      </w:divBdr>
      <w:divsChild>
        <w:div w:id="1087002364">
          <w:marLeft w:val="0"/>
          <w:marRight w:val="0"/>
          <w:marTop w:val="0"/>
          <w:marBottom w:val="0"/>
          <w:divBdr>
            <w:top w:val="none" w:sz="0" w:space="0" w:color="auto"/>
            <w:left w:val="none" w:sz="0" w:space="0" w:color="auto"/>
            <w:bottom w:val="none" w:sz="0" w:space="0" w:color="auto"/>
            <w:right w:val="none" w:sz="0" w:space="0" w:color="auto"/>
          </w:divBdr>
        </w:div>
        <w:div w:id="515729045">
          <w:marLeft w:val="0"/>
          <w:marRight w:val="0"/>
          <w:marTop w:val="0"/>
          <w:marBottom w:val="0"/>
          <w:divBdr>
            <w:top w:val="none" w:sz="0" w:space="0" w:color="auto"/>
            <w:left w:val="none" w:sz="0" w:space="0" w:color="auto"/>
            <w:bottom w:val="none" w:sz="0" w:space="0" w:color="auto"/>
            <w:right w:val="none" w:sz="0" w:space="0" w:color="auto"/>
          </w:divBdr>
        </w:div>
        <w:div w:id="2128040672">
          <w:marLeft w:val="0"/>
          <w:marRight w:val="0"/>
          <w:marTop w:val="0"/>
          <w:marBottom w:val="0"/>
          <w:divBdr>
            <w:top w:val="none" w:sz="0" w:space="0" w:color="auto"/>
            <w:left w:val="none" w:sz="0" w:space="0" w:color="auto"/>
            <w:bottom w:val="none" w:sz="0" w:space="0" w:color="auto"/>
            <w:right w:val="none" w:sz="0" w:space="0" w:color="auto"/>
          </w:divBdr>
        </w:div>
      </w:divsChild>
    </w:div>
    <w:div w:id="211230307">
      <w:bodyDiv w:val="1"/>
      <w:marLeft w:val="0"/>
      <w:marRight w:val="0"/>
      <w:marTop w:val="0"/>
      <w:marBottom w:val="0"/>
      <w:divBdr>
        <w:top w:val="none" w:sz="0" w:space="0" w:color="auto"/>
        <w:left w:val="none" w:sz="0" w:space="0" w:color="auto"/>
        <w:bottom w:val="none" w:sz="0" w:space="0" w:color="auto"/>
        <w:right w:val="none" w:sz="0" w:space="0" w:color="auto"/>
      </w:divBdr>
      <w:divsChild>
        <w:div w:id="2083721330">
          <w:marLeft w:val="0"/>
          <w:marRight w:val="0"/>
          <w:marTop w:val="0"/>
          <w:marBottom w:val="0"/>
          <w:divBdr>
            <w:top w:val="none" w:sz="0" w:space="0" w:color="auto"/>
            <w:left w:val="none" w:sz="0" w:space="0" w:color="auto"/>
            <w:bottom w:val="none" w:sz="0" w:space="0" w:color="auto"/>
            <w:right w:val="none" w:sz="0" w:space="0" w:color="auto"/>
          </w:divBdr>
        </w:div>
        <w:div w:id="1710180454">
          <w:marLeft w:val="0"/>
          <w:marRight w:val="0"/>
          <w:marTop w:val="0"/>
          <w:marBottom w:val="0"/>
          <w:divBdr>
            <w:top w:val="none" w:sz="0" w:space="0" w:color="auto"/>
            <w:left w:val="none" w:sz="0" w:space="0" w:color="auto"/>
            <w:bottom w:val="none" w:sz="0" w:space="0" w:color="auto"/>
            <w:right w:val="none" w:sz="0" w:space="0" w:color="auto"/>
          </w:divBdr>
        </w:div>
        <w:div w:id="277028816">
          <w:marLeft w:val="0"/>
          <w:marRight w:val="0"/>
          <w:marTop w:val="0"/>
          <w:marBottom w:val="0"/>
          <w:divBdr>
            <w:top w:val="none" w:sz="0" w:space="0" w:color="auto"/>
            <w:left w:val="none" w:sz="0" w:space="0" w:color="auto"/>
            <w:bottom w:val="none" w:sz="0" w:space="0" w:color="auto"/>
            <w:right w:val="none" w:sz="0" w:space="0" w:color="auto"/>
          </w:divBdr>
        </w:div>
      </w:divsChild>
    </w:div>
    <w:div w:id="219053729">
      <w:bodyDiv w:val="1"/>
      <w:marLeft w:val="0"/>
      <w:marRight w:val="0"/>
      <w:marTop w:val="0"/>
      <w:marBottom w:val="0"/>
      <w:divBdr>
        <w:top w:val="none" w:sz="0" w:space="0" w:color="auto"/>
        <w:left w:val="none" w:sz="0" w:space="0" w:color="auto"/>
        <w:bottom w:val="none" w:sz="0" w:space="0" w:color="auto"/>
        <w:right w:val="none" w:sz="0" w:space="0" w:color="auto"/>
      </w:divBdr>
      <w:divsChild>
        <w:div w:id="822157141">
          <w:marLeft w:val="0"/>
          <w:marRight w:val="0"/>
          <w:marTop w:val="0"/>
          <w:marBottom w:val="0"/>
          <w:divBdr>
            <w:top w:val="none" w:sz="0" w:space="0" w:color="auto"/>
            <w:left w:val="none" w:sz="0" w:space="0" w:color="auto"/>
            <w:bottom w:val="none" w:sz="0" w:space="0" w:color="auto"/>
            <w:right w:val="none" w:sz="0" w:space="0" w:color="auto"/>
          </w:divBdr>
        </w:div>
        <w:div w:id="547187503">
          <w:marLeft w:val="0"/>
          <w:marRight w:val="0"/>
          <w:marTop w:val="0"/>
          <w:marBottom w:val="0"/>
          <w:divBdr>
            <w:top w:val="none" w:sz="0" w:space="0" w:color="auto"/>
            <w:left w:val="none" w:sz="0" w:space="0" w:color="auto"/>
            <w:bottom w:val="none" w:sz="0" w:space="0" w:color="auto"/>
            <w:right w:val="none" w:sz="0" w:space="0" w:color="auto"/>
          </w:divBdr>
        </w:div>
        <w:div w:id="128213508">
          <w:marLeft w:val="0"/>
          <w:marRight w:val="0"/>
          <w:marTop w:val="0"/>
          <w:marBottom w:val="0"/>
          <w:divBdr>
            <w:top w:val="none" w:sz="0" w:space="0" w:color="auto"/>
            <w:left w:val="none" w:sz="0" w:space="0" w:color="auto"/>
            <w:bottom w:val="none" w:sz="0" w:space="0" w:color="auto"/>
            <w:right w:val="none" w:sz="0" w:space="0" w:color="auto"/>
          </w:divBdr>
        </w:div>
        <w:div w:id="1722360138">
          <w:marLeft w:val="0"/>
          <w:marRight w:val="0"/>
          <w:marTop w:val="0"/>
          <w:marBottom w:val="0"/>
          <w:divBdr>
            <w:top w:val="none" w:sz="0" w:space="0" w:color="auto"/>
            <w:left w:val="none" w:sz="0" w:space="0" w:color="auto"/>
            <w:bottom w:val="none" w:sz="0" w:space="0" w:color="auto"/>
            <w:right w:val="none" w:sz="0" w:space="0" w:color="auto"/>
          </w:divBdr>
        </w:div>
        <w:div w:id="481821665">
          <w:marLeft w:val="0"/>
          <w:marRight w:val="0"/>
          <w:marTop w:val="0"/>
          <w:marBottom w:val="0"/>
          <w:divBdr>
            <w:top w:val="none" w:sz="0" w:space="0" w:color="auto"/>
            <w:left w:val="none" w:sz="0" w:space="0" w:color="auto"/>
            <w:bottom w:val="none" w:sz="0" w:space="0" w:color="auto"/>
            <w:right w:val="none" w:sz="0" w:space="0" w:color="auto"/>
          </w:divBdr>
        </w:div>
        <w:div w:id="1720133550">
          <w:marLeft w:val="0"/>
          <w:marRight w:val="0"/>
          <w:marTop w:val="0"/>
          <w:marBottom w:val="0"/>
          <w:divBdr>
            <w:top w:val="none" w:sz="0" w:space="0" w:color="auto"/>
            <w:left w:val="none" w:sz="0" w:space="0" w:color="auto"/>
            <w:bottom w:val="none" w:sz="0" w:space="0" w:color="auto"/>
            <w:right w:val="none" w:sz="0" w:space="0" w:color="auto"/>
          </w:divBdr>
        </w:div>
        <w:div w:id="1113479698">
          <w:marLeft w:val="0"/>
          <w:marRight w:val="0"/>
          <w:marTop w:val="0"/>
          <w:marBottom w:val="0"/>
          <w:divBdr>
            <w:top w:val="none" w:sz="0" w:space="0" w:color="auto"/>
            <w:left w:val="none" w:sz="0" w:space="0" w:color="auto"/>
            <w:bottom w:val="none" w:sz="0" w:space="0" w:color="auto"/>
            <w:right w:val="none" w:sz="0" w:space="0" w:color="auto"/>
          </w:divBdr>
        </w:div>
        <w:div w:id="2100439214">
          <w:marLeft w:val="0"/>
          <w:marRight w:val="0"/>
          <w:marTop w:val="0"/>
          <w:marBottom w:val="0"/>
          <w:divBdr>
            <w:top w:val="none" w:sz="0" w:space="0" w:color="auto"/>
            <w:left w:val="none" w:sz="0" w:space="0" w:color="auto"/>
            <w:bottom w:val="none" w:sz="0" w:space="0" w:color="auto"/>
            <w:right w:val="none" w:sz="0" w:space="0" w:color="auto"/>
          </w:divBdr>
        </w:div>
        <w:div w:id="937639317">
          <w:marLeft w:val="0"/>
          <w:marRight w:val="0"/>
          <w:marTop w:val="0"/>
          <w:marBottom w:val="0"/>
          <w:divBdr>
            <w:top w:val="none" w:sz="0" w:space="0" w:color="auto"/>
            <w:left w:val="none" w:sz="0" w:space="0" w:color="auto"/>
            <w:bottom w:val="none" w:sz="0" w:space="0" w:color="auto"/>
            <w:right w:val="none" w:sz="0" w:space="0" w:color="auto"/>
          </w:divBdr>
        </w:div>
        <w:div w:id="258409007">
          <w:marLeft w:val="0"/>
          <w:marRight w:val="0"/>
          <w:marTop w:val="0"/>
          <w:marBottom w:val="0"/>
          <w:divBdr>
            <w:top w:val="none" w:sz="0" w:space="0" w:color="auto"/>
            <w:left w:val="none" w:sz="0" w:space="0" w:color="auto"/>
            <w:bottom w:val="none" w:sz="0" w:space="0" w:color="auto"/>
            <w:right w:val="none" w:sz="0" w:space="0" w:color="auto"/>
          </w:divBdr>
        </w:div>
        <w:div w:id="1105730516">
          <w:marLeft w:val="0"/>
          <w:marRight w:val="0"/>
          <w:marTop w:val="0"/>
          <w:marBottom w:val="0"/>
          <w:divBdr>
            <w:top w:val="none" w:sz="0" w:space="0" w:color="auto"/>
            <w:left w:val="none" w:sz="0" w:space="0" w:color="auto"/>
            <w:bottom w:val="none" w:sz="0" w:space="0" w:color="auto"/>
            <w:right w:val="none" w:sz="0" w:space="0" w:color="auto"/>
          </w:divBdr>
        </w:div>
        <w:div w:id="625962724">
          <w:marLeft w:val="0"/>
          <w:marRight w:val="0"/>
          <w:marTop w:val="0"/>
          <w:marBottom w:val="0"/>
          <w:divBdr>
            <w:top w:val="none" w:sz="0" w:space="0" w:color="auto"/>
            <w:left w:val="none" w:sz="0" w:space="0" w:color="auto"/>
            <w:bottom w:val="none" w:sz="0" w:space="0" w:color="auto"/>
            <w:right w:val="none" w:sz="0" w:space="0" w:color="auto"/>
          </w:divBdr>
        </w:div>
        <w:div w:id="1151285481">
          <w:marLeft w:val="0"/>
          <w:marRight w:val="0"/>
          <w:marTop w:val="0"/>
          <w:marBottom w:val="0"/>
          <w:divBdr>
            <w:top w:val="none" w:sz="0" w:space="0" w:color="auto"/>
            <w:left w:val="none" w:sz="0" w:space="0" w:color="auto"/>
            <w:bottom w:val="none" w:sz="0" w:space="0" w:color="auto"/>
            <w:right w:val="none" w:sz="0" w:space="0" w:color="auto"/>
          </w:divBdr>
        </w:div>
        <w:div w:id="1710960048">
          <w:marLeft w:val="0"/>
          <w:marRight w:val="0"/>
          <w:marTop w:val="0"/>
          <w:marBottom w:val="0"/>
          <w:divBdr>
            <w:top w:val="none" w:sz="0" w:space="0" w:color="auto"/>
            <w:left w:val="none" w:sz="0" w:space="0" w:color="auto"/>
            <w:bottom w:val="none" w:sz="0" w:space="0" w:color="auto"/>
            <w:right w:val="none" w:sz="0" w:space="0" w:color="auto"/>
          </w:divBdr>
        </w:div>
        <w:div w:id="1294555318">
          <w:marLeft w:val="0"/>
          <w:marRight w:val="0"/>
          <w:marTop w:val="0"/>
          <w:marBottom w:val="0"/>
          <w:divBdr>
            <w:top w:val="none" w:sz="0" w:space="0" w:color="auto"/>
            <w:left w:val="none" w:sz="0" w:space="0" w:color="auto"/>
            <w:bottom w:val="none" w:sz="0" w:space="0" w:color="auto"/>
            <w:right w:val="none" w:sz="0" w:space="0" w:color="auto"/>
          </w:divBdr>
        </w:div>
        <w:div w:id="1559323612">
          <w:marLeft w:val="0"/>
          <w:marRight w:val="0"/>
          <w:marTop w:val="0"/>
          <w:marBottom w:val="0"/>
          <w:divBdr>
            <w:top w:val="none" w:sz="0" w:space="0" w:color="auto"/>
            <w:left w:val="none" w:sz="0" w:space="0" w:color="auto"/>
            <w:bottom w:val="none" w:sz="0" w:space="0" w:color="auto"/>
            <w:right w:val="none" w:sz="0" w:space="0" w:color="auto"/>
          </w:divBdr>
        </w:div>
      </w:divsChild>
    </w:div>
    <w:div w:id="338847981">
      <w:bodyDiv w:val="1"/>
      <w:marLeft w:val="0"/>
      <w:marRight w:val="0"/>
      <w:marTop w:val="0"/>
      <w:marBottom w:val="0"/>
      <w:divBdr>
        <w:top w:val="none" w:sz="0" w:space="0" w:color="auto"/>
        <w:left w:val="none" w:sz="0" w:space="0" w:color="auto"/>
        <w:bottom w:val="none" w:sz="0" w:space="0" w:color="auto"/>
        <w:right w:val="none" w:sz="0" w:space="0" w:color="auto"/>
      </w:divBdr>
      <w:divsChild>
        <w:div w:id="1580210989">
          <w:marLeft w:val="0"/>
          <w:marRight w:val="0"/>
          <w:marTop w:val="15"/>
          <w:marBottom w:val="0"/>
          <w:divBdr>
            <w:top w:val="none" w:sz="0" w:space="0" w:color="auto"/>
            <w:left w:val="none" w:sz="0" w:space="0" w:color="auto"/>
            <w:bottom w:val="none" w:sz="0" w:space="0" w:color="auto"/>
            <w:right w:val="none" w:sz="0" w:space="0" w:color="auto"/>
          </w:divBdr>
          <w:divsChild>
            <w:div w:id="973025352">
              <w:marLeft w:val="0"/>
              <w:marRight w:val="0"/>
              <w:marTop w:val="0"/>
              <w:marBottom w:val="0"/>
              <w:divBdr>
                <w:top w:val="none" w:sz="0" w:space="0" w:color="auto"/>
                <w:left w:val="none" w:sz="0" w:space="0" w:color="auto"/>
                <w:bottom w:val="none" w:sz="0" w:space="0" w:color="auto"/>
                <w:right w:val="none" w:sz="0" w:space="0" w:color="auto"/>
              </w:divBdr>
              <w:divsChild>
                <w:div w:id="417144586">
                  <w:marLeft w:val="0"/>
                  <w:marRight w:val="0"/>
                  <w:marTop w:val="0"/>
                  <w:marBottom w:val="0"/>
                  <w:divBdr>
                    <w:top w:val="none" w:sz="0" w:space="0" w:color="auto"/>
                    <w:left w:val="none" w:sz="0" w:space="0" w:color="auto"/>
                    <w:bottom w:val="none" w:sz="0" w:space="0" w:color="auto"/>
                    <w:right w:val="none" w:sz="0" w:space="0" w:color="auto"/>
                  </w:divBdr>
                </w:div>
                <w:div w:id="1585341264">
                  <w:marLeft w:val="0"/>
                  <w:marRight w:val="0"/>
                  <w:marTop w:val="0"/>
                  <w:marBottom w:val="0"/>
                  <w:divBdr>
                    <w:top w:val="none" w:sz="0" w:space="0" w:color="auto"/>
                    <w:left w:val="none" w:sz="0" w:space="0" w:color="auto"/>
                    <w:bottom w:val="none" w:sz="0" w:space="0" w:color="auto"/>
                    <w:right w:val="none" w:sz="0" w:space="0" w:color="auto"/>
                  </w:divBdr>
                </w:div>
                <w:div w:id="450128435">
                  <w:marLeft w:val="0"/>
                  <w:marRight w:val="0"/>
                  <w:marTop w:val="0"/>
                  <w:marBottom w:val="0"/>
                  <w:divBdr>
                    <w:top w:val="none" w:sz="0" w:space="0" w:color="auto"/>
                    <w:left w:val="none" w:sz="0" w:space="0" w:color="auto"/>
                    <w:bottom w:val="none" w:sz="0" w:space="0" w:color="auto"/>
                    <w:right w:val="none" w:sz="0" w:space="0" w:color="auto"/>
                  </w:divBdr>
                </w:div>
                <w:div w:id="1030766726">
                  <w:marLeft w:val="0"/>
                  <w:marRight w:val="0"/>
                  <w:marTop w:val="0"/>
                  <w:marBottom w:val="0"/>
                  <w:divBdr>
                    <w:top w:val="none" w:sz="0" w:space="0" w:color="auto"/>
                    <w:left w:val="none" w:sz="0" w:space="0" w:color="auto"/>
                    <w:bottom w:val="none" w:sz="0" w:space="0" w:color="auto"/>
                    <w:right w:val="none" w:sz="0" w:space="0" w:color="auto"/>
                  </w:divBdr>
                </w:div>
                <w:div w:id="2011593884">
                  <w:marLeft w:val="0"/>
                  <w:marRight w:val="0"/>
                  <w:marTop w:val="0"/>
                  <w:marBottom w:val="0"/>
                  <w:divBdr>
                    <w:top w:val="none" w:sz="0" w:space="0" w:color="auto"/>
                    <w:left w:val="none" w:sz="0" w:space="0" w:color="auto"/>
                    <w:bottom w:val="none" w:sz="0" w:space="0" w:color="auto"/>
                    <w:right w:val="none" w:sz="0" w:space="0" w:color="auto"/>
                  </w:divBdr>
                </w:div>
                <w:div w:id="494345984">
                  <w:marLeft w:val="0"/>
                  <w:marRight w:val="0"/>
                  <w:marTop w:val="0"/>
                  <w:marBottom w:val="0"/>
                  <w:divBdr>
                    <w:top w:val="none" w:sz="0" w:space="0" w:color="auto"/>
                    <w:left w:val="none" w:sz="0" w:space="0" w:color="auto"/>
                    <w:bottom w:val="none" w:sz="0" w:space="0" w:color="auto"/>
                    <w:right w:val="none" w:sz="0" w:space="0" w:color="auto"/>
                  </w:divBdr>
                </w:div>
                <w:div w:id="1433893148">
                  <w:marLeft w:val="0"/>
                  <w:marRight w:val="0"/>
                  <w:marTop w:val="0"/>
                  <w:marBottom w:val="0"/>
                  <w:divBdr>
                    <w:top w:val="none" w:sz="0" w:space="0" w:color="auto"/>
                    <w:left w:val="none" w:sz="0" w:space="0" w:color="auto"/>
                    <w:bottom w:val="none" w:sz="0" w:space="0" w:color="auto"/>
                    <w:right w:val="none" w:sz="0" w:space="0" w:color="auto"/>
                  </w:divBdr>
                </w:div>
                <w:div w:id="1390038592">
                  <w:marLeft w:val="0"/>
                  <w:marRight w:val="0"/>
                  <w:marTop w:val="0"/>
                  <w:marBottom w:val="0"/>
                  <w:divBdr>
                    <w:top w:val="none" w:sz="0" w:space="0" w:color="auto"/>
                    <w:left w:val="none" w:sz="0" w:space="0" w:color="auto"/>
                    <w:bottom w:val="none" w:sz="0" w:space="0" w:color="auto"/>
                    <w:right w:val="none" w:sz="0" w:space="0" w:color="auto"/>
                  </w:divBdr>
                </w:div>
                <w:div w:id="66420603">
                  <w:marLeft w:val="0"/>
                  <w:marRight w:val="0"/>
                  <w:marTop w:val="0"/>
                  <w:marBottom w:val="0"/>
                  <w:divBdr>
                    <w:top w:val="none" w:sz="0" w:space="0" w:color="auto"/>
                    <w:left w:val="none" w:sz="0" w:space="0" w:color="auto"/>
                    <w:bottom w:val="none" w:sz="0" w:space="0" w:color="auto"/>
                    <w:right w:val="none" w:sz="0" w:space="0" w:color="auto"/>
                  </w:divBdr>
                </w:div>
                <w:div w:id="773478290">
                  <w:marLeft w:val="0"/>
                  <w:marRight w:val="0"/>
                  <w:marTop w:val="0"/>
                  <w:marBottom w:val="0"/>
                  <w:divBdr>
                    <w:top w:val="none" w:sz="0" w:space="0" w:color="auto"/>
                    <w:left w:val="none" w:sz="0" w:space="0" w:color="auto"/>
                    <w:bottom w:val="none" w:sz="0" w:space="0" w:color="auto"/>
                    <w:right w:val="none" w:sz="0" w:space="0" w:color="auto"/>
                  </w:divBdr>
                </w:div>
                <w:div w:id="323974833">
                  <w:marLeft w:val="0"/>
                  <w:marRight w:val="0"/>
                  <w:marTop w:val="0"/>
                  <w:marBottom w:val="0"/>
                  <w:divBdr>
                    <w:top w:val="none" w:sz="0" w:space="0" w:color="auto"/>
                    <w:left w:val="none" w:sz="0" w:space="0" w:color="auto"/>
                    <w:bottom w:val="none" w:sz="0" w:space="0" w:color="auto"/>
                    <w:right w:val="none" w:sz="0" w:space="0" w:color="auto"/>
                  </w:divBdr>
                </w:div>
                <w:div w:id="410155742">
                  <w:marLeft w:val="0"/>
                  <w:marRight w:val="0"/>
                  <w:marTop w:val="0"/>
                  <w:marBottom w:val="0"/>
                  <w:divBdr>
                    <w:top w:val="none" w:sz="0" w:space="0" w:color="auto"/>
                    <w:left w:val="none" w:sz="0" w:space="0" w:color="auto"/>
                    <w:bottom w:val="none" w:sz="0" w:space="0" w:color="auto"/>
                    <w:right w:val="none" w:sz="0" w:space="0" w:color="auto"/>
                  </w:divBdr>
                </w:div>
                <w:div w:id="1069309154">
                  <w:marLeft w:val="0"/>
                  <w:marRight w:val="0"/>
                  <w:marTop w:val="0"/>
                  <w:marBottom w:val="0"/>
                  <w:divBdr>
                    <w:top w:val="none" w:sz="0" w:space="0" w:color="auto"/>
                    <w:left w:val="none" w:sz="0" w:space="0" w:color="auto"/>
                    <w:bottom w:val="none" w:sz="0" w:space="0" w:color="auto"/>
                    <w:right w:val="none" w:sz="0" w:space="0" w:color="auto"/>
                  </w:divBdr>
                </w:div>
                <w:div w:id="1673606840">
                  <w:marLeft w:val="0"/>
                  <w:marRight w:val="0"/>
                  <w:marTop w:val="0"/>
                  <w:marBottom w:val="0"/>
                  <w:divBdr>
                    <w:top w:val="none" w:sz="0" w:space="0" w:color="auto"/>
                    <w:left w:val="none" w:sz="0" w:space="0" w:color="auto"/>
                    <w:bottom w:val="none" w:sz="0" w:space="0" w:color="auto"/>
                    <w:right w:val="none" w:sz="0" w:space="0" w:color="auto"/>
                  </w:divBdr>
                </w:div>
                <w:div w:id="1015693089">
                  <w:marLeft w:val="0"/>
                  <w:marRight w:val="0"/>
                  <w:marTop w:val="0"/>
                  <w:marBottom w:val="0"/>
                  <w:divBdr>
                    <w:top w:val="none" w:sz="0" w:space="0" w:color="auto"/>
                    <w:left w:val="none" w:sz="0" w:space="0" w:color="auto"/>
                    <w:bottom w:val="none" w:sz="0" w:space="0" w:color="auto"/>
                    <w:right w:val="none" w:sz="0" w:space="0" w:color="auto"/>
                  </w:divBdr>
                </w:div>
                <w:div w:id="1872109075">
                  <w:marLeft w:val="0"/>
                  <w:marRight w:val="0"/>
                  <w:marTop w:val="0"/>
                  <w:marBottom w:val="0"/>
                  <w:divBdr>
                    <w:top w:val="none" w:sz="0" w:space="0" w:color="auto"/>
                    <w:left w:val="none" w:sz="0" w:space="0" w:color="auto"/>
                    <w:bottom w:val="none" w:sz="0" w:space="0" w:color="auto"/>
                    <w:right w:val="none" w:sz="0" w:space="0" w:color="auto"/>
                  </w:divBdr>
                </w:div>
                <w:div w:id="1216307850">
                  <w:marLeft w:val="0"/>
                  <w:marRight w:val="0"/>
                  <w:marTop w:val="0"/>
                  <w:marBottom w:val="0"/>
                  <w:divBdr>
                    <w:top w:val="none" w:sz="0" w:space="0" w:color="auto"/>
                    <w:left w:val="none" w:sz="0" w:space="0" w:color="auto"/>
                    <w:bottom w:val="none" w:sz="0" w:space="0" w:color="auto"/>
                    <w:right w:val="none" w:sz="0" w:space="0" w:color="auto"/>
                  </w:divBdr>
                </w:div>
                <w:div w:id="1525826835">
                  <w:marLeft w:val="0"/>
                  <w:marRight w:val="0"/>
                  <w:marTop w:val="0"/>
                  <w:marBottom w:val="0"/>
                  <w:divBdr>
                    <w:top w:val="none" w:sz="0" w:space="0" w:color="auto"/>
                    <w:left w:val="none" w:sz="0" w:space="0" w:color="auto"/>
                    <w:bottom w:val="none" w:sz="0" w:space="0" w:color="auto"/>
                    <w:right w:val="none" w:sz="0" w:space="0" w:color="auto"/>
                  </w:divBdr>
                </w:div>
                <w:div w:id="13962246">
                  <w:marLeft w:val="0"/>
                  <w:marRight w:val="0"/>
                  <w:marTop w:val="0"/>
                  <w:marBottom w:val="0"/>
                  <w:divBdr>
                    <w:top w:val="none" w:sz="0" w:space="0" w:color="auto"/>
                    <w:left w:val="none" w:sz="0" w:space="0" w:color="auto"/>
                    <w:bottom w:val="none" w:sz="0" w:space="0" w:color="auto"/>
                    <w:right w:val="none" w:sz="0" w:space="0" w:color="auto"/>
                  </w:divBdr>
                </w:div>
                <w:div w:id="1265721991">
                  <w:marLeft w:val="0"/>
                  <w:marRight w:val="0"/>
                  <w:marTop w:val="0"/>
                  <w:marBottom w:val="0"/>
                  <w:divBdr>
                    <w:top w:val="none" w:sz="0" w:space="0" w:color="auto"/>
                    <w:left w:val="none" w:sz="0" w:space="0" w:color="auto"/>
                    <w:bottom w:val="none" w:sz="0" w:space="0" w:color="auto"/>
                    <w:right w:val="none" w:sz="0" w:space="0" w:color="auto"/>
                  </w:divBdr>
                </w:div>
                <w:div w:id="181363367">
                  <w:marLeft w:val="0"/>
                  <w:marRight w:val="0"/>
                  <w:marTop w:val="0"/>
                  <w:marBottom w:val="0"/>
                  <w:divBdr>
                    <w:top w:val="none" w:sz="0" w:space="0" w:color="auto"/>
                    <w:left w:val="none" w:sz="0" w:space="0" w:color="auto"/>
                    <w:bottom w:val="none" w:sz="0" w:space="0" w:color="auto"/>
                    <w:right w:val="none" w:sz="0" w:space="0" w:color="auto"/>
                  </w:divBdr>
                </w:div>
                <w:div w:id="1290208084">
                  <w:marLeft w:val="0"/>
                  <w:marRight w:val="0"/>
                  <w:marTop w:val="0"/>
                  <w:marBottom w:val="0"/>
                  <w:divBdr>
                    <w:top w:val="none" w:sz="0" w:space="0" w:color="auto"/>
                    <w:left w:val="none" w:sz="0" w:space="0" w:color="auto"/>
                    <w:bottom w:val="none" w:sz="0" w:space="0" w:color="auto"/>
                    <w:right w:val="none" w:sz="0" w:space="0" w:color="auto"/>
                  </w:divBdr>
                </w:div>
                <w:div w:id="1216620513">
                  <w:marLeft w:val="0"/>
                  <w:marRight w:val="0"/>
                  <w:marTop w:val="0"/>
                  <w:marBottom w:val="0"/>
                  <w:divBdr>
                    <w:top w:val="none" w:sz="0" w:space="0" w:color="auto"/>
                    <w:left w:val="none" w:sz="0" w:space="0" w:color="auto"/>
                    <w:bottom w:val="none" w:sz="0" w:space="0" w:color="auto"/>
                    <w:right w:val="none" w:sz="0" w:space="0" w:color="auto"/>
                  </w:divBdr>
                </w:div>
                <w:div w:id="1870071791">
                  <w:marLeft w:val="0"/>
                  <w:marRight w:val="0"/>
                  <w:marTop w:val="0"/>
                  <w:marBottom w:val="0"/>
                  <w:divBdr>
                    <w:top w:val="none" w:sz="0" w:space="0" w:color="auto"/>
                    <w:left w:val="none" w:sz="0" w:space="0" w:color="auto"/>
                    <w:bottom w:val="none" w:sz="0" w:space="0" w:color="auto"/>
                    <w:right w:val="none" w:sz="0" w:space="0" w:color="auto"/>
                  </w:divBdr>
                </w:div>
                <w:div w:id="1993674617">
                  <w:marLeft w:val="0"/>
                  <w:marRight w:val="0"/>
                  <w:marTop w:val="0"/>
                  <w:marBottom w:val="0"/>
                  <w:divBdr>
                    <w:top w:val="none" w:sz="0" w:space="0" w:color="auto"/>
                    <w:left w:val="none" w:sz="0" w:space="0" w:color="auto"/>
                    <w:bottom w:val="none" w:sz="0" w:space="0" w:color="auto"/>
                    <w:right w:val="none" w:sz="0" w:space="0" w:color="auto"/>
                  </w:divBdr>
                </w:div>
                <w:div w:id="588082729">
                  <w:marLeft w:val="0"/>
                  <w:marRight w:val="0"/>
                  <w:marTop w:val="0"/>
                  <w:marBottom w:val="0"/>
                  <w:divBdr>
                    <w:top w:val="none" w:sz="0" w:space="0" w:color="auto"/>
                    <w:left w:val="none" w:sz="0" w:space="0" w:color="auto"/>
                    <w:bottom w:val="none" w:sz="0" w:space="0" w:color="auto"/>
                    <w:right w:val="none" w:sz="0" w:space="0" w:color="auto"/>
                  </w:divBdr>
                </w:div>
                <w:div w:id="1147821646">
                  <w:marLeft w:val="0"/>
                  <w:marRight w:val="0"/>
                  <w:marTop w:val="0"/>
                  <w:marBottom w:val="0"/>
                  <w:divBdr>
                    <w:top w:val="none" w:sz="0" w:space="0" w:color="auto"/>
                    <w:left w:val="none" w:sz="0" w:space="0" w:color="auto"/>
                    <w:bottom w:val="none" w:sz="0" w:space="0" w:color="auto"/>
                    <w:right w:val="none" w:sz="0" w:space="0" w:color="auto"/>
                  </w:divBdr>
                </w:div>
                <w:div w:id="1749961916">
                  <w:marLeft w:val="0"/>
                  <w:marRight w:val="0"/>
                  <w:marTop w:val="0"/>
                  <w:marBottom w:val="0"/>
                  <w:divBdr>
                    <w:top w:val="none" w:sz="0" w:space="0" w:color="auto"/>
                    <w:left w:val="none" w:sz="0" w:space="0" w:color="auto"/>
                    <w:bottom w:val="none" w:sz="0" w:space="0" w:color="auto"/>
                    <w:right w:val="none" w:sz="0" w:space="0" w:color="auto"/>
                  </w:divBdr>
                </w:div>
                <w:div w:id="1889949827">
                  <w:marLeft w:val="0"/>
                  <w:marRight w:val="0"/>
                  <w:marTop w:val="0"/>
                  <w:marBottom w:val="0"/>
                  <w:divBdr>
                    <w:top w:val="none" w:sz="0" w:space="0" w:color="auto"/>
                    <w:left w:val="none" w:sz="0" w:space="0" w:color="auto"/>
                    <w:bottom w:val="none" w:sz="0" w:space="0" w:color="auto"/>
                    <w:right w:val="none" w:sz="0" w:space="0" w:color="auto"/>
                  </w:divBdr>
                </w:div>
                <w:div w:id="685060228">
                  <w:marLeft w:val="0"/>
                  <w:marRight w:val="0"/>
                  <w:marTop w:val="0"/>
                  <w:marBottom w:val="0"/>
                  <w:divBdr>
                    <w:top w:val="none" w:sz="0" w:space="0" w:color="auto"/>
                    <w:left w:val="none" w:sz="0" w:space="0" w:color="auto"/>
                    <w:bottom w:val="none" w:sz="0" w:space="0" w:color="auto"/>
                    <w:right w:val="none" w:sz="0" w:space="0" w:color="auto"/>
                  </w:divBdr>
                </w:div>
                <w:div w:id="1079250940">
                  <w:marLeft w:val="0"/>
                  <w:marRight w:val="0"/>
                  <w:marTop w:val="0"/>
                  <w:marBottom w:val="0"/>
                  <w:divBdr>
                    <w:top w:val="none" w:sz="0" w:space="0" w:color="auto"/>
                    <w:left w:val="none" w:sz="0" w:space="0" w:color="auto"/>
                    <w:bottom w:val="none" w:sz="0" w:space="0" w:color="auto"/>
                    <w:right w:val="none" w:sz="0" w:space="0" w:color="auto"/>
                  </w:divBdr>
                </w:div>
                <w:div w:id="1193880774">
                  <w:marLeft w:val="0"/>
                  <w:marRight w:val="0"/>
                  <w:marTop w:val="0"/>
                  <w:marBottom w:val="0"/>
                  <w:divBdr>
                    <w:top w:val="none" w:sz="0" w:space="0" w:color="auto"/>
                    <w:left w:val="none" w:sz="0" w:space="0" w:color="auto"/>
                    <w:bottom w:val="none" w:sz="0" w:space="0" w:color="auto"/>
                    <w:right w:val="none" w:sz="0" w:space="0" w:color="auto"/>
                  </w:divBdr>
                </w:div>
                <w:div w:id="1252662794">
                  <w:marLeft w:val="0"/>
                  <w:marRight w:val="0"/>
                  <w:marTop w:val="0"/>
                  <w:marBottom w:val="0"/>
                  <w:divBdr>
                    <w:top w:val="none" w:sz="0" w:space="0" w:color="auto"/>
                    <w:left w:val="none" w:sz="0" w:space="0" w:color="auto"/>
                    <w:bottom w:val="none" w:sz="0" w:space="0" w:color="auto"/>
                    <w:right w:val="none" w:sz="0" w:space="0" w:color="auto"/>
                  </w:divBdr>
                </w:div>
                <w:div w:id="2039889847">
                  <w:marLeft w:val="0"/>
                  <w:marRight w:val="0"/>
                  <w:marTop w:val="0"/>
                  <w:marBottom w:val="0"/>
                  <w:divBdr>
                    <w:top w:val="none" w:sz="0" w:space="0" w:color="auto"/>
                    <w:left w:val="none" w:sz="0" w:space="0" w:color="auto"/>
                    <w:bottom w:val="none" w:sz="0" w:space="0" w:color="auto"/>
                    <w:right w:val="none" w:sz="0" w:space="0" w:color="auto"/>
                  </w:divBdr>
                </w:div>
                <w:div w:id="1854225206">
                  <w:marLeft w:val="0"/>
                  <w:marRight w:val="0"/>
                  <w:marTop w:val="0"/>
                  <w:marBottom w:val="0"/>
                  <w:divBdr>
                    <w:top w:val="none" w:sz="0" w:space="0" w:color="auto"/>
                    <w:left w:val="none" w:sz="0" w:space="0" w:color="auto"/>
                    <w:bottom w:val="none" w:sz="0" w:space="0" w:color="auto"/>
                    <w:right w:val="none" w:sz="0" w:space="0" w:color="auto"/>
                  </w:divBdr>
                </w:div>
                <w:div w:id="680164988">
                  <w:marLeft w:val="0"/>
                  <w:marRight w:val="0"/>
                  <w:marTop w:val="0"/>
                  <w:marBottom w:val="0"/>
                  <w:divBdr>
                    <w:top w:val="none" w:sz="0" w:space="0" w:color="auto"/>
                    <w:left w:val="none" w:sz="0" w:space="0" w:color="auto"/>
                    <w:bottom w:val="none" w:sz="0" w:space="0" w:color="auto"/>
                    <w:right w:val="none" w:sz="0" w:space="0" w:color="auto"/>
                  </w:divBdr>
                </w:div>
                <w:div w:id="187110815">
                  <w:marLeft w:val="0"/>
                  <w:marRight w:val="0"/>
                  <w:marTop w:val="0"/>
                  <w:marBottom w:val="0"/>
                  <w:divBdr>
                    <w:top w:val="none" w:sz="0" w:space="0" w:color="auto"/>
                    <w:left w:val="none" w:sz="0" w:space="0" w:color="auto"/>
                    <w:bottom w:val="none" w:sz="0" w:space="0" w:color="auto"/>
                    <w:right w:val="none" w:sz="0" w:space="0" w:color="auto"/>
                  </w:divBdr>
                </w:div>
                <w:div w:id="43648567">
                  <w:marLeft w:val="0"/>
                  <w:marRight w:val="0"/>
                  <w:marTop w:val="0"/>
                  <w:marBottom w:val="0"/>
                  <w:divBdr>
                    <w:top w:val="none" w:sz="0" w:space="0" w:color="auto"/>
                    <w:left w:val="none" w:sz="0" w:space="0" w:color="auto"/>
                    <w:bottom w:val="none" w:sz="0" w:space="0" w:color="auto"/>
                    <w:right w:val="none" w:sz="0" w:space="0" w:color="auto"/>
                  </w:divBdr>
                </w:div>
                <w:div w:id="1936859061">
                  <w:marLeft w:val="0"/>
                  <w:marRight w:val="0"/>
                  <w:marTop w:val="0"/>
                  <w:marBottom w:val="0"/>
                  <w:divBdr>
                    <w:top w:val="none" w:sz="0" w:space="0" w:color="auto"/>
                    <w:left w:val="none" w:sz="0" w:space="0" w:color="auto"/>
                    <w:bottom w:val="none" w:sz="0" w:space="0" w:color="auto"/>
                    <w:right w:val="none" w:sz="0" w:space="0" w:color="auto"/>
                  </w:divBdr>
                </w:div>
                <w:div w:id="1890334850">
                  <w:marLeft w:val="0"/>
                  <w:marRight w:val="0"/>
                  <w:marTop w:val="0"/>
                  <w:marBottom w:val="0"/>
                  <w:divBdr>
                    <w:top w:val="none" w:sz="0" w:space="0" w:color="auto"/>
                    <w:left w:val="none" w:sz="0" w:space="0" w:color="auto"/>
                    <w:bottom w:val="none" w:sz="0" w:space="0" w:color="auto"/>
                    <w:right w:val="none" w:sz="0" w:space="0" w:color="auto"/>
                  </w:divBdr>
                </w:div>
                <w:div w:id="2111192423">
                  <w:marLeft w:val="0"/>
                  <w:marRight w:val="0"/>
                  <w:marTop w:val="0"/>
                  <w:marBottom w:val="0"/>
                  <w:divBdr>
                    <w:top w:val="none" w:sz="0" w:space="0" w:color="auto"/>
                    <w:left w:val="none" w:sz="0" w:space="0" w:color="auto"/>
                    <w:bottom w:val="none" w:sz="0" w:space="0" w:color="auto"/>
                    <w:right w:val="none" w:sz="0" w:space="0" w:color="auto"/>
                  </w:divBdr>
                </w:div>
                <w:div w:id="664938221">
                  <w:marLeft w:val="0"/>
                  <w:marRight w:val="0"/>
                  <w:marTop w:val="0"/>
                  <w:marBottom w:val="0"/>
                  <w:divBdr>
                    <w:top w:val="none" w:sz="0" w:space="0" w:color="auto"/>
                    <w:left w:val="none" w:sz="0" w:space="0" w:color="auto"/>
                    <w:bottom w:val="none" w:sz="0" w:space="0" w:color="auto"/>
                    <w:right w:val="none" w:sz="0" w:space="0" w:color="auto"/>
                  </w:divBdr>
                </w:div>
                <w:div w:id="1964920002">
                  <w:marLeft w:val="0"/>
                  <w:marRight w:val="0"/>
                  <w:marTop w:val="0"/>
                  <w:marBottom w:val="0"/>
                  <w:divBdr>
                    <w:top w:val="none" w:sz="0" w:space="0" w:color="auto"/>
                    <w:left w:val="none" w:sz="0" w:space="0" w:color="auto"/>
                    <w:bottom w:val="none" w:sz="0" w:space="0" w:color="auto"/>
                    <w:right w:val="none" w:sz="0" w:space="0" w:color="auto"/>
                  </w:divBdr>
                </w:div>
                <w:div w:id="1292437192">
                  <w:marLeft w:val="0"/>
                  <w:marRight w:val="0"/>
                  <w:marTop w:val="0"/>
                  <w:marBottom w:val="0"/>
                  <w:divBdr>
                    <w:top w:val="none" w:sz="0" w:space="0" w:color="auto"/>
                    <w:left w:val="none" w:sz="0" w:space="0" w:color="auto"/>
                    <w:bottom w:val="none" w:sz="0" w:space="0" w:color="auto"/>
                    <w:right w:val="none" w:sz="0" w:space="0" w:color="auto"/>
                  </w:divBdr>
                </w:div>
                <w:div w:id="1117523720">
                  <w:marLeft w:val="0"/>
                  <w:marRight w:val="0"/>
                  <w:marTop w:val="0"/>
                  <w:marBottom w:val="0"/>
                  <w:divBdr>
                    <w:top w:val="none" w:sz="0" w:space="0" w:color="auto"/>
                    <w:left w:val="none" w:sz="0" w:space="0" w:color="auto"/>
                    <w:bottom w:val="none" w:sz="0" w:space="0" w:color="auto"/>
                    <w:right w:val="none" w:sz="0" w:space="0" w:color="auto"/>
                  </w:divBdr>
                </w:div>
                <w:div w:id="1102184642">
                  <w:marLeft w:val="0"/>
                  <w:marRight w:val="0"/>
                  <w:marTop w:val="0"/>
                  <w:marBottom w:val="0"/>
                  <w:divBdr>
                    <w:top w:val="none" w:sz="0" w:space="0" w:color="auto"/>
                    <w:left w:val="none" w:sz="0" w:space="0" w:color="auto"/>
                    <w:bottom w:val="none" w:sz="0" w:space="0" w:color="auto"/>
                    <w:right w:val="none" w:sz="0" w:space="0" w:color="auto"/>
                  </w:divBdr>
                </w:div>
                <w:div w:id="209152808">
                  <w:marLeft w:val="0"/>
                  <w:marRight w:val="0"/>
                  <w:marTop w:val="0"/>
                  <w:marBottom w:val="0"/>
                  <w:divBdr>
                    <w:top w:val="none" w:sz="0" w:space="0" w:color="auto"/>
                    <w:left w:val="none" w:sz="0" w:space="0" w:color="auto"/>
                    <w:bottom w:val="none" w:sz="0" w:space="0" w:color="auto"/>
                    <w:right w:val="none" w:sz="0" w:space="0" w:color="auto"/>
                  </w:divBdr>
                </w:div>
                <w:div w:id="389153567">
                  <w:marLeft w:val="0"/>
                  <w:marRight w:val="0"/>
                  <w:marTop w:val="0"/>
                  <w:marBottom w:val="0"/>
                  <w:divBdr>
                    <w:top w:val="none" w:sz="0" w:space="0" w:color="auto"/>
                    <w:left w:val="none" w:sz="0" w:space="0" w:color="auto"/>
                    <w:bottom w:val="none" w:sz="0" w:space="0" w:color="auto"/>
                    <w:right w:val="none" w:sz="0" w:space="0" w:color="auto"/>
                  </w:divBdr>
                </w:div>
                <w:div w:id="904878985">
                  <w:marLeft w:val="0"/>
                  <w:marRight w:val="0"/>
                  <w:marTop w:val="0"/>
                  <w:marBottom w:val="0"/>
                  <w:divBdr>
                    <w:top w:val="none" w:sz="0" w:space="0" w:color="auto"/>
                    <w:left w:val="none" w:sz="0" w:space="0" w:color="auto"/>
                    <w:bottom w:val="none" w:sz="0" w:space="0" w:color="auto"/>
                    <w:right w:val="none" w:sz="0" w:space="0" w:color="auto"/>
                  </w:divBdr>
                </w:div>
                <w:div w:id="1008672395">
                  <w:marLeft w:val="0"/>
                  <w:marRight w:val="0"/>
                  <w:marTop w:val="0"/>
                  <w:marBottom w:val="0"/>
                  <w:divBdr>
                    <w:top w:val="none" w:sz="0" w:space="0" w:color="auto"/>
                    <w:left w:val="none" w:sz="0" w:space="0" w:color="auto"/>
                    <w:bottom w:val="none" w:sz="0" w:space="0" w:color="auto"/>
                    <w:right w:val="none" w:sz="0" w:space="0" w:color="auto"/>
                  </w:divBdr>
                </w:div>
                <w:div w:id="1334182140">
                  <w:marLeft w:val="0"/>
                  <w:marRight w:val="0"/>
                  <w:marTop w:val="0"/>
                  <w:marBottom w:val="0"/>
                  <w:divBdr>
                    <w:top w:val="none" w:sz="0" w:space="0" w:color="auto"/>
                    <w:left w:val="none" w:sz="0" w:space="0" w:color="auto"/>
                    <w:bottom w:val="none" w:sz="0" w:space="0" w:color="auto"/>
                    <w:right w:val="none" w:sz="0" w:space="0" w:color="auto"/>
                  </w:divBdr>
                </w:div>
                <w:div w:id="1578326606">
                  <w:marLeft w:val="0"/>
                  <w:marRight w:val="0"/>
                  <w:marTop w:val="0"/>
                  <w:marBottom w:val="0"/>
                  <w:divBdr>
                    <w:top w:val="none" w:sz="0" w:space="0" w:color="auto"/>
                    <w:left w:val="none" w:sz="0" w:space="0" w:color="auto"/>
                    <w:bottom w:val="none" w:sz="0" w:space="0" w:color="auto"/>
                    <w:right w:val="none" w:sz="0" w:space="0" w:color="auto"/>
                  </w:divBdr>
                </w:div>
                <w:div w:id="2104255136">
                  <w:marLeft w:val="0"/>
                  <w:marRight w:val="0"/>
                  <w:marTop w:val="0"/>
                  <w:marBottom w:val="0"/>
                  <w:divBdr>
                    <w:top w:val="none" w:sz="0" w:space="0" w:color="auto"/>
                    <w:left w:val="none" w:sz="0" w:space="0" w:color="auto"/>
                    <w:bottom w:val="none" w:sz="0" w:space="0" w:color="auto"/>
                    <w:right w:val="none" w:sz="0" w:space="0" w:color="auto"/>
                  </w:divBdr>
                </w:div>
                <w:div w:id="1160850322">
                  <w:marLeft w:val="0"/>
                  <w:marRight w:val="0"/>
                  <w:marTop w:val="0"/>
                  <w:marBottom w:val="0"/>
                  <w:divBdr>
                    <w:top w:val="none" w:sz="0" w:space="0" w:color="auto"/>
                    <w:left w:val="none" w:sz="0" w:space="0" w:color="auto"/>
                    <w:bottom w:val="none" w:sz="0" w:space="0" w:color="auto"/>
                    <w:right w:val="none" w:sz="0" w:space="0" w:color="auto"/>
                  </w:divBdr>
                </w:div>
                <w:div w:id="46688017">
                  <w:marLeft w:val="0"/>
                  <w:marRight w:val="0"/>
                  <w:marTop w:val="0"/>
                  <w:marBottom w:val="0"/>
                  <w:divBdr>
                    <w:top w:val="none" w:sz="0" w:space="0" w:color="auto"/>
                    <w:left w:val="none" w:sz="0" w:space="0" w:color="auto"/>
                    <w:bottom w:val="none" w:sz="0" w:space="0" w:color="auto"/>
                    <w:right w:val="none" w:sz="0" w:space="0" w:color="auto"/>
                  </w:divBdr>
                </w:div>
                <w:div w:id="525096035">
                  <w:marLeft w:val="0"/>
                  <w:marRight w:val="0"/>
                  <w:marTop w:val="0"/>
                  <w:marBottom w:val="0"/>
                  <w:divBdr>
                    <w:top w:val="none" w:sz="0" w:space="0" w:color="auto"/>
                    <w:left w:val="none" w:sz="0" w:space="0" w:color="auto"/>
                    <w:bottom w:val="none" w:sz="0" w:space="0" w:color="auto"/>
                    <w:right w:val="none" w:sz="0" w:space="0" w:color="auto"/>
                  </w:divBdr>
                </w:div>
                <w:div w:id="92361256">
                  <w:marLeft w:val="0"/>
                  <w:marRight w:val="0"/>
                  <w:marTop w:val="0"/>
                  <w:marBottom w:val="0"/>
                  <w:divBdr>
                    <w:top w:val="none" w:sz="0" w:space="0" w:color="auto"/>
                    <w:left w:val="none" w:sz="0" w:space="0" w:color="auto"/>
                    <w:bottom w:val="none" w:sz="0" w:space="0" w:color="auto"/>
                    <w:right w:val="none" w:sz="0" w:space="0" w:color="auto"/>
                  </w:divBdr>
                </w:div>
                <w:div w:id="1693729566">
                  <w:marLeft w:val="0"/>
                  <w:marRight w:val="0"/>
                  <w:marTop w:val="0"/>
                  <w:marBottom w:val="0"/>
                  <w:divBdr>
                    <w:top w:val="none" w:sz="0" w:space="0" w:color="auto"/>
                    <w:left w:val="none" w:sz="0" w:space="0" w:color="auto"/>
                    <w:bottom w:val="none" w:sz="0" w:space="0" w:color="auto"/>
                    <w:right w:val="none" w:sz="0" w:space="0" w:color="auto"/>
                  </w:divBdr>
                </w:div>
                <w:div w:id="1978564459">
                  <w:marLeft w:val="0"/>
                  <w:marRight w:val="0"/>
                  <w:marTop w:val="0"/>
                  <w:marBottom w:val="0"/>
                  <w:divBdr>
                    <w:top w:val="none" w:sz="0" w:space="0" w:color="auto"/>
                    <w:left w:val="none" w:sz="0" w:space="0" w:color="auto"/>
                    <w:bottom w:val="none" w:sz="0" w:space="0" w:color="auto"/>
                    <w:right w:val="none" w:sz="0" w:space="0" w:color="auto"/>
                  </w:divBdr>
                </w:div>
                <w:div w:id="1533155499">
                  <w:marLeft w:val="0"/>
                  <w:marRight w:val="0"/>
                  <w:marTop w:val="0"/>
                  <w:marBottom w:val="0"/>
                  <w:divBdr>
                    <w:top w:val="none" w:sz="0" w:space="0" w:color="auto"/>
                    <w:left w:val="none" w:sz="0" w:space="0" w:color="auto"/>
                    <w:bottom w:val="none" w:sz="0" w:space="0" w:color="auto"/>
                    <w:right w:val="none" w:sz="0" w:space="0" w:color="auto"/>
                  </w:divBdr>
                </w:div>
                <w:div w:id="1780684236">
                  <w:marLeft w:val="0"/>
                  <w:marRight w:val="0"/>
                  <w:marTop w:val="0"/>
                  <w:marBottom w:val="0"/>
                  <w:divBdr>
                    <w:top w:val="none" w:sz="0" w:space="0" w:color="auto"/>
                    <w:left w:val="none" w:sz="0" w:space="0" w:color="auto"/>
                    <w:bottom w:val="none" w:sz="0" w:space="0" w:color="auto"/>
                    <w:right w:val="none" w:sz="0" w:space="0" w:color="auto"/>
                  </w:divBdr>
                </w:div>
                <w:div w:id="1378313567">
                  <w:marLeft w:val="0"/>
                  <w:marRight w:val="0"/>
                  <w:marTop w:val="0"/>
                  <w:marBottom w:val="0"/>
                  <w:divBdr>
                    <w:top w:val="none" w:sz="0" w:space="0" w:color="auto"/>
                    <w:left w:val="none" w:sz="0" w:space="0" w:color="auto"/>
                    <w:bottom w:val="none" w:sz="0" w:space="0" w:color="auto"/>
                    <w:right w:val="none" w:sz="0" w:space="0" w:color="auto"/>
                  </w:divBdr>
                </w:div>
                <w:div w:id="442312025">
                  <w:marLeft w:val="0"/>
                  <w:marRight w:val="0"/>
                  <w:marTop w:val="0"/>
                  <w:marBottom w:val="0"/>
                  <w:divBdr>
                    <w:top w:val="none" w:sz="0" w:space="0" w:color="auto"/>
                    <w:left w:val="none" w:sz="0" w:space="0" w:color="auto"/>
                    <w:bottom w:val="none" w:sz="0" w:space="0" w:color="auto"/>
                    <w:right w:val="none" w:sz="0" w:space="0" w:color="auto"/>
                  </w:divBdr>
                </w:div>
                <w:div w:id="1524782943">
                  <w:marLeft w:val="0"/>
                  <w:marRight w:val="0"/>
                  <w:marTop w:val="0"/>
                  <w:marBottom w:val="0"/>
                  <w:divBdr>
                    <w:top w:val="none" w:sz="0" w:space="0" w:color="auto"/>
                    <w:left w:val="none" w:sz="0" w:space="0" w:color="auto"/>
                    <w:bottom w:val="none" w:sz="0" w:space="0" w:color="auto"/>
                    <w:right w:val="none" w:sz="0" w:space="0" w:color="auto"/>
                  </w:divBdr>
                </w:div>
                <w:div w:id="198933804">
                  <w:marLeft w:val="0"/>
                  <w:marRight w:val="0"/>
                  <w:marTop w:val="0"/>
                  <w:marBottom w:val="0"/>
                  <w:divBdr>
                    <w:top w:val="none" w:sz="0" w:space="0" w:color="auto"/>
                    <w:left w:val="none" w:sz="0" w:space="0" w:color="auto"/>
                    <w:bottom w:val="none" w:sz="0" w:space="0" w:color="auto"/>
                    <w:right w:val="none" w:sz="0" w:space="0" w:color="auto"/>
                  </w:divBdr>
                </w:div>
                <w:div w:id="1035350375">
                  <w:marLeft w:val="0"/>
                  <w:marRight w:val="0"/>
                  <w:marTop w:val="0"/>
                  <w:marBottom w:val="0"/>
                  <w:divBdr>
                    <w:top w:val="none" w:sz="0" w:space="0" w:color="auto"/>
                    <w:left w:val="none" w:sz="0" w:space="0" w:color="auto"/>
                    <w:bottom w:val="none" w:sz="0" w:space="0" w:color="auto"/>
                    <w:right w:val="none" w:sz="0" w:space="0" w:color="auto"/>
                  </w:divBdr>
                </w:div>
                <w:div w:id="1253584430">
                  <w:marLeft w:val="0"/>
                  <w:marRight w:val="0"/>
                  <w:marTop w:val="0"/>
                  <w:marBottom w:val="0"/>
                  <w:divBdr>
                    <w:top w:val="none" w:sz="0" w:space="0" w:color="auto"/>
                    <w:left w:val="none" w:sz="0" w:space="0" w:color="auto"/>
                    <w:bottom w:val="none" w:sz="0" w:space="0" w:color="auto"/>
                    <w:right w:val="none" w:sz="0" w:space="0" w:color="auto"/>
                  </w:divBdr>
                </w:div>
                <w:div w:id="917404036">
                  <w:marLeft w:val="0"/>
                  <w:marRight w:val="0"/>
                  <w:marTop w:val="0"/>
                  <w:marBottom w:val="0"/>
                  <w:divBdr>
                    <w:top w:val="none" w:sz="0" w:space="0" w:color="auto"/>
                    <w:left w:val="none" w:sz="0" w:space="0" w:color="auto"/>
                    <w:bottom w:val="none" w:sz="0" w:space="0" w:color="auto"/>
                    <w:right w:val="none" w:sz="0" w:space="0" w:color="auto"/>
                  </w:divBdr>
                </w:div>
                <w:div w:id="2018847121">
                  <w:marLeft w:val="0"/>
                  <w:marRight w:val="0"/>
                  <w:marTop w:val="0"/>
                  <w:marBottom w:val="0"/>
                  <w:divBdr>
                    <w:top w:val="none" w:sz="0" w:space="0" w:color="auto"/>
                    <w:left w:val="none" w:sz="0" w:space="0" w:color="auto"/>
                    <w:bottom w:val="none" w:sz="0" w:space="0" w:color="auto"/>
                    <w:right w:val="none" w:sz="0" w:space="0" w:color="auto"/>
                  </w:divBdr>
                </w:div>
                <w:div w:id="1183478148">
                  <w:marLeft w:val="0"/>
                  <w:marRight w:val="0"/>
                  <w:marTop w:val="0"/>
                  <w:marBottom w:val="0"/>
                  <w:divBdr>
                    <w:top w:val="none" w:sz="0" w:space="0" w:color="auto"/>
                    <w:left w:val="none" w:sz="0" w:space="0" w:color="auto"/>
                    <w:bottom w:val="none" w:sz="0" w:space="0" w:color="auto"/>
                    <w:right w:val="none" w:sz="0" w:space="0" w:color="auto"/>
                  </w:divBdr>
                </w:div>
                <w:div w:id="103967669">
                  <w:marLeft w:val="0"/>
                  <w:marRight w:val="0"/>
                  <w:marTop w:val="0"/>
                  <w:marBottom w:val="0"/>
                  <w:divBdr>
                    <w:top w:val="none" w:sz="0" w:space="0" w:color="auto"/>
                    <w:left w:val="none" w:sz="0" w:space="0" w:color="auto"/>
                    <w:bottom w:val="none" w:sz="0" w:space="0" w:color="auto"/>
                    <w:right w:val="none" w:sz="0" w:space="0" w:color="auto"/>
                  </w:divBdr>
                </w:div>
                <w:div w:id="652953529">
                  <w:marLeft w:val="0"/>
                  <w:marRight w:val="0"/>
                  <w:marTop w:val="0"/>
                  <w:marBottom w:val="0"/>
                  <w:divBdr>
                    <w:top w:val="none" w:sz="0" w:space="0" w:color="auto"/>
                    <w:left w:val="none" w:sz="0" w:space="0" w:color="auto"/>
                    <w:bottom w:val="none" w:sz="0" w:space="0" w:color="auto"/>
                    <w:right w:val="none" w:sz="0" w:space="0" w:color="auto"/>
                  </w:divBdr>
                </w:div>
                <w:div w:id="880550956">
                  <w:marLeft w:val="0"/>
                  <w:marRight w:val="0"/>
                  <w:marTop w:val="0"/>
                  <w:marBottom w:val="0"/>
                  <w:divBdr>
                    <w:top w:val="none" w:sz="0" w:space="0" w:color="auto"/>
                    <w:left w:val="none" w:sz="0" w:space="0" w:color="auto"/>
                    <w:bottom w:val="none" w:sz="0" w:space="0" w:color="auto"/>
                    <w:right w:val="none" w:sz="0" w:space="0" w:color="auto"/>
                  </w:divBdr>
                </w:div>
                <w:div w:id="841776359">
                  <w:marLeft w:val="0"/>
                  <w:marRight w:val="0"/>
                  <w:marTop w:val="0"/>
                  <w:marBottom w:val="0"/>
                  <w:divBdr>
                    <w:top w:val="none" w:sz="0" w:space="0" w:color="auto"/>
                    <w:left w:val="none" w:sz="0" w:space="0" w:color="auto"/>
                    <w:bottom w:val="none" w:sz="0" w:space="0" w:color="auto"/>
                    <w:right w:val="none" w:sz="0" w:space="0" w:color="auto"/>
                  </w:divBdr>
                </w:div>
                <w:div w:id="1218280230">
                  <w:marLeft w:val="0"/>
                  <w:marRight w:val="0"/>
                  <w:marTop w:val="0"/>
                  <w:marBottom w:val="0"/>
                  <w:divBdr>
                    <w:top w:val="none" w:sz="0" w:space="0" w:color="auto"/>
                    <w:left w:val="none" w:sz="0" w:space="0" w:color="auto"/>
                    <w:bottom w:val="none" w:sz="0" w:space="0" w:color="auto"/>
                    <w:right w:val="none" w:sz="0" w:space="0" w:color="auto"/>
                  </w:divBdr>
                </w:div>
                <w:div w:id="44648280">
                  <w:marLeft w:val="0"/>
                  <w:marRight w:val="0"/>
                  <w:marTop w:val="0"/>
                  <w:marBottom w:val="0"/>
                  <w:divBdr>
                    <w:top w:val="none" w:sz="0" w:space="0" w:color="auto"/>
                    <w:left w:val="none" w:sz="0" w:space="0" w:color="auto"/>
                    <w:bottom w:val="none" w:sz="0" w:space="0" w:color="auto"/>
                    <w:right w:val="none" w:sz="0" w:space="0" w:color="auto"/>
                  </w:divBdr>
                </w:div>
                <w:div w:id="475227513">
                  <w:marLeft w:val="0"/>
                  <w:marRight w:val="0"/>
                  <w:marTop w:val="0"/>
                  <w:marBottom w:val="0"/>
                  <w:divBdr>
                    <w:top w:val="none" w:sz="0" w:space="0" w:color="auto"/>
                    <w:left w:val="none" w:sz="0" w:space="0" w:color="auto"/>
                    <w:bottom w:val="none" w:sz="0" w:space="0" w:color="auto"/>
                    <w:right w:val="none" w:sz="0" w:space="0" w:color="auto"/>
                  </w:divBdr>
                </w:div>
                <w:div w:id="1838880826">
                  <w:marLeft w:val="0"/>
                  <w:marRight w:val="0"/>
                  <w:marTop w:val="0"/>
                  <w:marBottom w:val="0"/>
                  <w:divBdr>
                    <w:top w:val="none" w:sz="0" w:space="0" w:color="auto"/>
                    <w:left w:val="none" w:sz="0" w:space="0" w:color="auto"/>
                    <w:bottom w:val="none" w:sz="0" w:space="0" w:color="auto"/>
                    <w:right w:val="none" w:sz="0" w:space="0" w:color="auto"/>
                  </w:divBdr>
                </w:div>
                <w:div w:id="1899130374">
                  <w:marLeft w:val="0"/>
                  <w:marRight w:val="0"/>
                  <w:marTop w:val="0"/>
                  <w:marBottom w:val="0"/>
                  <w:divBdr>
                    <w:top w:val="none" w:sz="0" w:space="0" w:color="auto"/>
                    <w:left w:val="none" w:sz="0" w:space="0" w:color="auto"/>
                    <w:bottom w:val="none" w:sz="0" w:space="0" w:color="auto"/>
                    <w:right w:val="none" w:sz="0" w:space="0" w:color="auto"/>
                  </w:divBdr>
                </w:div>
                <w:div w:id="64912971">
                  <w:marLeft w:val="0"/>
                  <w:marRight w:val="0"/>
                  <w:marTop w:val="0"/>
                  <w:marBottom w:val="0"/>
                  <w:divBdr>
                    <w:top w:val="none" w:sz="0" w:space="0" w:color="auto"/>
                    <w:left w:val="none" w:sz="0" w:space="0" w:color="auto"/>
                    <w:bottom w:val="none" w:sz="0" w:space="0" w:color="auto"/>
                    <w:right w:val="none" w:sz="0" w:space="0" w:color="auto"/>
                  </w:divBdr>
                </w:div>
                <w:div w:id="943727030">
                  <w:marLeft w:val="0"/>
                  <w:marRight w:val="0"/>
                  <w:marTop w:val="0"/>
                  <w:marBottom w:val="0"/>
                  <w:divBdr>
                    <w:top w:val="none" w:sz="0" w:space="0" w:color="auto"/>
                    <w:left w:val="none" w:sz="0" w:space="0" w:color="auto"/>
                    <w:bottom w:val="none" w:sz="0" w:space="0" w:color="auto"/>
                    <w:right w:val="none" w:sz="0" w:space="0" w:color="auto"/>
                  </w:divBdr>
                </w:div>
                <w:div w:id="1690718635">
                  <w:marLeft w:val="0"/>
                  <w:marRight w:val="0"/>
                  <w:marTop w:val="0"/>
                  <w:marBottom w:val="0"/>
                  <w:divBdr>
                    <w:top w:val="none" w:sz="0" w:space="0" w:color="auto"/>
                    <w:left w:val="none" w:sz="0" w:space="0" w:color="auto"/>
                    <w:bottom w:val="none" w:sz="0" w:space="0" w:color="auto"/>
                    <w:right w:val="none" w:sz="0" w:space="0" w:color="auto"/>
                  </w:divBdr>
                </w:div>
                <w:div w:id="750740821">
                  <w:marLeft w:val="0"/>
                  <w:marRight w:val="0"/>
                  <w:marTop w:val="0"/>
                  <w:marBottom w:val="0"/>
                  <w:divBdr>
                    <w:top w:val="none" w:sz="0" w:space="0" w:color="auto"/>
                    <w:left w:val="none" w:sz="0" w:space="0" w:color="auto"/>
                    <w:bottom w:val="none" w:sz="0" w:space="0" w:color="auto"/>
                    <w:right w:val="none" w:sz="0" w:space="0" w:color="auto"/>
                  </w:divBdr>
                </w:div>
                <w:div w:id="624392860">
                  <w:marLeft w:val="0"/>
                  <w:marRight w:val="0"/>
                  <w:marTop w:val="0"/>
                  <w:marBottom w:val="0"/>
                  <w:divBdr>
                    <w:top w:val="none" w:sz="0" w:space="0" w:color="auto"/>
                    <w:left w:val="none" w:sz="0" w:space="0" w:color="auto"/>
                    <w:bottom w:val="none" w:sz="0" w:space="0" w:color="auto"/>
                    <w:right w:val="none" w:sz="0" w:space="0" w:color="auto"/>
                  </w:divBdr>
                </w:div>
                <w:div w:id="1703049655">
                  <w:marLeft w:val="0"/>
                  <w:marRight w:val="0"/>
                  <w:marTop w:val="0"/>
                  <w:marBottom w:val="0"/>
                  <w:divBdr>
                    <w:top w:val="none" w:sz="0" w:space="0" w:color="auto"/>
                    <w:left w:val="none" w:sz="0" w:space="0" w:color="auto"/>
                    <w:bottom w:val="none" w:sz="0" w:space="0" w:color="auto"/>
                    <w:right w:val="none" w:sz="0" w:space="0" w:color="auto"/>
                  </w:divBdr>
                </w:div>
                <w:div w:id="349258485">
                  <w:marLeft w:val="0"/>
                  <w:marRight w:val="0"/>
                  <w:marTop w:val="0"/>
                  <w:marBottom w:val="0"/>
                  <w:divBdr>
                    <w:top w:val="none" w:sz="0" w:space="0" w:color="auto"/>
                    <w:left w:val="none" w:sz="0" w:space="0" w:color="auto"/>
                    <w:bottom w:val="none" w:sz="0" w:space="0" w:color="auto"/>
                    <w:right w:val="none" w:sz="0" w:space="0" w:color="auto"/>
                  </w:divBdr>
                </w:div>
                <w:div w:id="1222256590">
                  <w:marLeft w:val="0"/>
                  <w:marRight w:val="0"/>
                  <w:marTop w:val="0"/>
                  <w:marBottom w:val="0"/>
                  <w:divBdr>
                    <w:top w:val="none" w:sz="0" w:space="0" w:color="auto"/>
                    <w:left w:val="none" w:sz="0" w:space="0" w:color="auto"/>
                    <w:bottom w:val="none" w:sz="0" w:space="0" w:color="auto"/>
                    <w:right w:val="none" w:sz="0" w:space="0" w:color="auto"/>
                  </w:divBdr>
                </w:div>
                <w:div w:id="274211958">
                  <w:marLeft w:val="0"/>
                  <w:marRight w:val="0"/>
                  <w:marTop w:val="0"/>
                  <w:marBottom w:val="0"/>
                  <w:divBdr>
                    <w:top w:val="none" w:sz="0" w:space="0" w:color="auto"/>
                    <w:left w:val="none" w:sz="0" w:space="0" w:color="auto"/>
                    <w:bottom w:val="none" w:sz="0" w:space="0" w:color="auto"/>
                    <w:right w:val="none" w:sz="0" w:space="0" w:color="auto"/>
                  </w:divBdr>
                </w:div>
                <w:div w:id="1622295747">
                  <w:marLeft w:val="0"/>
                  <w:marRight w:val="0"/>
                  <w:marTop w:val="0"/>
                  <w:marBottom w:val="0"/>
                  <w:divBdr>
                    <w:top w:val="none" w:sz="0" w:space="0" w:color="auto"/>
                    <w:left w:val="none" w:sz="0" w:space="0" w:color="auto"/>
                    <w:bottom w:val="none" w:sz="0" w:space="0" w:color="auto"/>
                    <w:right w:val="none" w:sz="0" w:space="0" w:color="auto"/>
                  </w:divBdr>
                </w:div>
                <w:div w:id="2117865617">
                  <w:marLeft w:val="0"/>
                  <w:marRight w:val="0"/>
                  <w:marTop w:val="0"/>
                  <w:marBottom w:val="0"/>
                  <w:divBdr>
                    <w:top w:val="none" w:sz="0" w:space="0" w:color="auto"/>
                    <w:left w:val="none" w:sz="0" w:space="0" w:color="auto"/>
                    <w:bottom w:val="none" w:sz="0" w:space="0" w:color="auto"/>
                    <w:right w:val="none" w:sz="0" w:space="0" w:color="auto"/>
                  </w:divBdr>
                </w:div>
                <w:div w:id="254171442">
                  <w:marLeft w:val="0"/>
                  <w:marRight w:val="0"/>
                  <w:marTop w:val="0"/>
                  <w:marBottom w:val="0"/>
                  <w:divBdr>
                    <w:top w:val="none" w:sz="0" w:space="0" w:color="auto"/>
                    <w:left w:val="none" w:sz="0" w:space="0" w:color="auto"/>
                    <w:bottom w:val="none" w:sz="0" w:space="0" w:color="auto"/>
                    <w:right w:val="none" w:sz="0" w:space="0" w:color="auto"/>
                  </w:divBdr>
                </w:div>
                <w:div w:id="1672562074">
                  <w:marLeft w:val="0"/>
                  <w:marRight w:val="0"/>
                  <w:marTop w:val="0"/>
                  <w:marBottom w:val="0"/>
                  <w:divBdr>
                    <w:top w:val="none" w:sz="0" w:space="0" w:color="auto"/>
                    <w:left w:val="none" w:sz="0" w:space="0" w:color="auto"/>
                    <w:bottom w:val="none" w:sz="0" w:space="0" w:color="auto"/>
                    <w:right w:val="none" w:sz="0" w:space="0" w:color="auto"/>
                  </w:divBdr>
                </w:div>
                <w:div w:id="1175607730">
                  <w:marLeft w:val="0"/>
                  <w:marRight w:val="0"/>
                  <w:marTop w:val="0"/>
                  <w:marBottom w:val="0"/>
                  <w:divBdr>
                    <w:top w:val="none" w:sz="0" w:space="0" w:color="auto"/>
                    <w:left w:val="none" w:sz="0" w:space="0" w:color="auto"/>
                    <w:bottom w:val="none" w:sz="0" w:space="0" w:color="auto"/>
                    <w:right w:val="none" w:sz="0" w:space="0" w:color="auto"/>
                  </w:divBdr>
                </w:div>
                <w:div w:id="376009458">
                  <w:marLeft w:val="0"/>
                  <w:marRight w:val="0"/>
                  <w:marTop w:val="0"/>
                  <w:marBottom w:val="0"/>
                  <w:divBdr>
                    <w:top w:val="none" w:sz="0" w:space="0" w:color="auto"/>
                    <w:left w:val="none" w:sz="0" w:space="0" w:color="auto"/>
                    <w:bottom w:val="none" w:sz="0" w:space="0" w:color="auto"/>
                    <w:right w:val="none" w:sz="0" w:space="0" w:color="auto"/>
                  </w:divBdr>
                </w:div>
                <w:div w:id="1404833259">
                  <w:marLeft w:val="0"/>
                  <w:marRight w:val="0"/>
                  <w:marTop w:val="0"/>
                  <w:marBottom w:val="0"/>
                  <w:divBdr>
                    <w:top w:val="none" w:sz="0" w:space="0" w:color="auto"/>
                    <w:left w:val="none" w:sz="0" w:space="0" w:color="auto"/>
                    <w:bottom w:val="none" w:sz="0" w:space="0" w:color="auto"/>
                    <w:right w:val="none" w:sz="0" w:space="0" w:color="auto"/>
                  </w:divBdr>
                </w:div>
                <w:div w:id="2096896831">
                  <w:marLeft w:val="0"/>
                  <w:marRight w:val="0"/>
                  <w:marTop w:val="0"/>
                  <w:marBottom w:val="0"/>
                  <w:divBdr>
                    <w:top w:val="none" w:sz="0" w:space="0" w:color="auto"/>
                    <w:left w:val="none" w:sz="0" w:space="0" w:color="auto"/>
                    <w:bottom w:val="none" w:sz="0" w:space="0" w:color="auto"/>
                    <w:right w:val="none" w:sz="0" w:space="0" w:color="auto"/>
                  </w:divBdr>
                </w:div>
                <w:div w:id="1414820738">
                  <w:marLeft w:val="0"/>
                  <w:marRight w:val="0"/>
                  <w:marTop w:val="0"/>
                  <w:marBottom w:val="0"/>
                  <w:divBdr>
                    <w:top w:val="none" w:sz="0" w:space="0" w:color="auto"/>
                    <w:left w:val="none" w:sz="0" w:space="0" w:color="auto"/>
                    <w:bottom w:val="none" w:sz="0" w:space="0" w:color="auto"/>
                    <w:right w:val="none" w:sz="0" w:space="0" w:color="auto"/>
                  </w:divBdr>
                </w:div>
                <w:div w:id="1539272151">
                  <w:marLeft w:val="0"/>
                  <w:marRight w:val="0"/>
                  <w:marTop w:val="0"/>
                  <w:marBottom w:val="0"/>
                  <w:divBdr>
                    <w:top w:val="none" w:sz="0" w:space="0" w:color="auto"/>
                    <w:left w:val="none" w:sz="0" w:space="0" w:color="auto"/>
                    <w:bottom w:val="none" w:sz="0" w:space="0" w:color="auto"/>
                    <w:right w:val="none" w:sz="0" w:space="0" w:color="auto"/>
                  </w:divBdr>
                </w:div>
                <w:div w:id="1856722328">
                  <w:marLeft w:val="0"/>
                  <w:marRight w:val="0"/>
                  <w:marTop w:val="0"/>
                  <w:marBottom w:val="0"/>
                  <w:divBdr>
                    <w:top w:val="none" w:sz="0" w:space="0" w:color="auto"/>
                    <w:left w:val="none" w:sz="0" w:space="0" w:color="auto"/>
                    <w:bottom w:val="none" w:sz="0" w:space="0" w:color="auto"/>
                    <w:right w:val="none" w:sz="0" w:space="0" w:color="auto"/>
                  </w:divBdr>
                </w:div>
                <w:div w:id="990064428">
                  <w:marLeft w:val="0"/>
                  <w:marRight w:val="0"/>
                  <w:marTop w:val="0"/>
                  <w:marBottom w:val="0"/>
                  <w:divBdr>
                    <w:top w:val="none" w:sz="0" w:space="0" w:color="auto"/>
                    <w:left w:val="none" w:sz="0" w:space="0" w:color="auto"/>
                    <w:bottom w:val="none" w:sz="0" w:space="0" w:color="auto"/>
                    <w:right w:val="none" w:sz="0" w:space="0" w:color="auto"/>
                  </w:divBdr>
                </w:div>
                <w:div w:id="1249584354">
                  <w:marLeft w:val="0"/>
                  <w:marRight w:val="0"/>
                  <w:marTop w:val="0"/>
                  <w:marBottom w:val="0"/>
                  <w:divBdr>
                    <w:top w:val="none" w:sz="0" w:space="0" w:color="auto"/>
                    <w:left w:val="none" w:sz="0" w:space="0" w:color="auto"/>
                    <w:bottom w:val="none" w:sz="0" w:space="0" w:color="auto"/>
                    <w:right w:val="none" w:sz="0" w:space="0" w:color="auto"/>
                  </w:divBdr>
                </w:div>
                <w:div w:id="2116513036">
                  <w:marLeft w:val="0"/>
                  <w:marRight w:val="0"/>
                  <w:marTop w:val="0"/>
                  <w:marBottom w:val="0"/>
                  <w:divBdr>
                    <w:top w:val="none" w:sz="0" w:space="0" w:color="auto"/>
                    <w:left w:val="none" w:sz="0" w:space="0" w:color="auto"/>
                    <w:bottom w:val="none" w:sz="0" w:space="0" w:color="auto"/>
                    <w:right w:val="none" w:sz="0" w:space="0" w:color="auto"/>
                  </w:divBdr>
                </w:div>
                <w:div w:id="395006440">
                  <w:marLeft w:val="0"/>
                  <w:marRight w:val="0"/>
                  <w:marTop w:val="0"/>
                  <w:marBottom w:val="0"/>
                  <w:divBdr>
                    <w:top w:val="none" w:sz="0" w:space="0" w:color="auto"/>
                    <w:left w:val="none" w:sz="0" w:space="0" w:color="auto"/>
                    <w:bottom w:val="none" w:sz="0" w:space="0" w:color="auto"/>
                    <w:right w:val="none" w:sz="0" w:space="0" w:color="auto"/>
                  </w:divBdr>
                </w:div>
                <w:div w:id="1240560905">
                  <w:marLeft w:val="0"/>
                  <w:marRight w:val="0"/>
                  <w:marTop w:val="0"/>
                  <w:marBottom w:val="0"/>
                  <w:divBdr>
                    <w:top w:val="none" w:sz="0" w:space="0" w:color="auto"/>
                    <w:left w:val="none" w:sz="0" w:space="0" w:color="auto"/>
                    <w:bottom w:val="none" w:sz="0" w:space="0" w:color="auto"/>
                    <w:right w:val="none" w:sz="0" w:space="0" w:color="auto"/>
                  </w:divBdr>
                </w:div>
                <w:div w:id="176695888">
                  <w:marLeft w:val="0"/>
                  <w:marRight w:val="0"/>
                  <w:marTop w:val="0"/>
                  <w:marBottom w:val="0"/>
                  <w:divBdr>
                    <w:top w:val="none" w:sz="0" w:space="0" w:color="auto"/>
                    <w:left w:val="none" w:sz="0" w:space="0" w:color="auto"/>
                    <w:bottom w:val="none" w:sz="0" w:space="0" w:color="auto"/>
                    <w:right w:val="none" w:sz="0" w:space="0" w:color="auto"/>
                  </w:divBdr>
                </w:div>
                <w:div w:id="1383023440">
                  <w:marLeft w:val="0"/>
                  <w:marRight w:val="0"/>
                  <w:marTop w:val="0"/>
                  <w:marBottom w:val="0"/>
                  <w:divBdr>
                    <w:top w:val="none" w:sz="0" w:space="0" w:color="auto"/>
                    <w:left w:val="none" w:sz="0" w:space="0" w:color="auto"/>
                    <w:bottom w:val="none" w:sz="0" w:space="0" w:color="auto"/>
                    <w:right w:val="none" w:sz="0" w:space="0" w:color="auto"/>
                  </w:divBdr>
                </w:div>
                <w:div w:id="1766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3710">
          <w:marLeft w:val="0"/>
          <w:marRight w:val="0"/>
          <w:marTop w:val="15"/>
          <w:marBottom w:val="0"/>
          <w:divBdr>
            <w:top w:val="none" w:sz="0" w:space="0" w:color="auto"/>
            <w:left w:val="none" w:sz="0" w:space="0" w:color="auto"/>
            <w:bottom w:val="none" w:sz="0" w:space="0" w:color="auto"/>
            <w:right w:val="none" w:sz="0" w:space="0" w:color="auto"/>
          </w:divBdr>
          <w:divsChild>
            <w:div w:id="1478840235">
              <w:marLeft w:val="0"/>
              <w:marRight w:val="0"/>
              <w:marTop w:val="0"/>
              <w:marBottom w:val="0"/>
              <w:divBdr>
                <w:top w:val="none" w:sz="0" w:space="0" w:color="auto"/>
                <w:left w:val="none" w:sz="0" w:space="0" w:color="auto"/>
                <w:bottom w:val="none" w:sz="0" w:space="0" w:color="auto"/>
                <w:right w:val="none" w:sz="0" w:space="0" w:color="auto"/>
              </w:divBdr>
              <w:divsChild>
                <w:div w:id="416556377">
                  <w:marLeft w:val="0"/>
                  <w:marRight w:val="0"/>
                  <w:marTop w:val="0"/>
                  <w:marBottom w:val="0"/>
                  <w:divBdr>
                    <w:top w:val="none" w:sz="0" w:space="0" w:color="auto"/>
                    <w:left w:val="none" w:sz="0" w:space="0" w:color="auto"/>
                    <w:bottom w:val="none" w:sz="0" w:space="0" w:color="auto"/>
                    <w:right w:val="none" w:sz="0" w:space="0" w:color="auto"/>
                  </w:divBdr>
                </w:div>
                <w:div w:id="1301570792">
                  <w:marLeft w:val="0"/>
                  <w:marRight w:val="0"/>
                  <w:marTop w:val="0"/>
                  <w:marBottom w:val="0"/>
                  <w:divBdr>
                    <w:top w:val="none" w:sz="0" w:space="0" w:color="auto"/>
                    <w:left w:val="none" w:sz="0" w:space="0" w:color="auto"/>
                    <w:bottom w:val="none" w:sz="0" w:space="0" w:color="auto"/>
                    <w:right w:val="none" w:sz="0" w:space="0" w:color="auto"/>
                  </w:divBdr>
                </w:div>
                <w:div w:id="899907253">
                  <w:marLeft w:val="0"/>
                  <w:marRight w:val="0"/>
                  <w:marTop w:val="0"/>
                  <w:marBottom w:val="0"/>
                  <w:divBdr>
                    <w:top w:val="none" w:sz="0" w:space="0" w:color="auto"/>
                    <w:left w:val="none" w:sz="0" w:space="0" w:color="auto"/>
                    <w:bottom w:val="none" w:sz="0" w:space="0" w:color="auto"/>
                    <w:right w:val="none" w:sz="0" w:space="0" w:color="auto"/>
                  </w:divBdr>
                </w:div>
                <w:div w:id="11076270">
                  <w:marLeft w:val="0"/>
                  <w:marRight w:val="0"/>
                  <w:marTop w:val="0"/>
                  <w:marBottom w:val="0"/>
                  <w:divBdr>
                    <w:top w:val="none" w:sz="0" w:space="0" w:color="auto"/>
                    <w:left w:val="none" w:sz="0" w:space="0" w:color="auto"/>
                    <w:bottom w:val="none" w:sz="0" w:space="0" w:color="auto"/>
                    <w:right w:val="none" w:sz="0" w:space="0" w:color="auto"/>
                  </w:divBdr>
                </w:div>
                <w:div w:id="1388410019">
                  <w:marLeft w:val="0"/>
                  <w:marRight w:val="0"/>
                  <w:marTop w:val="0"/>
                  <w:marBottom w:val="0"/>
                  <w:divBdr>
                    <w:top w:val="none" w:sz="0" w:space="0" w:color="auto"/>
                    <w:left w:val="none" w:sz="0" w:space="0" w:color="auto"/>
                    <w:bottom w:val="none" w:sz="0" w:space="0" w:color="auto"/>
                    <w:right w:val="none" w:sz="0" w:space="0" w:color="auto"/>
                  </w:divBdr>
                </w:div>
                <w:div w:id="753626325">
                  <w:marLeft w:val="0"/>
                  <w:marRight w:val="0"/>
                  <w:marTop w:val="0"/>
                  <w:marBottom w:val="0"/>
                  <w:divBdr>
                    <w:top w:val="none" w:sz="0" w:space="0" w:color="auto"/>
                    <w:left w:val="none" w:sz="0" w:space="0" w:color="auto"/>
                    <w:bottom w:val="none" w:sz="0" w:space="0" w:color="auto"/>
                    <w:right w:val="none" w:sz="0" w:space="0" w:color="auto"/>
                  </w:divBdr>
                </w:div>
                <w:div w:id="1277756488">
                  <w:marLeft w:val="0"/>
                  <w:marRight w:val="0"/>
                  <w:marTop w:val="0"/>
                  <w:marBottom w:val="0"/>
                  <w:divBdr>
                    <w:top w:val="none" w:sz="0" w:space="0" w:color="auto"/>
                    <w:left w:val="none" w:sz="0" w:space="0" w:color="auto"/>
                    <w:bottom w:val="none" w:sz="0" w:space="0" w:color="auto"/>
                    <w:right w:val="none" w:sz="0" w:space="0" w:color="auto"/>
                  </w:divBdr>
                </w:div>
                <w:div w:id="1315643176">
                  <w:marLeft w:val="0"/>
                  <w:marRight w:val="0"/>
                  <w:marTop w:val="0"/>
                  <w:marBottom w:val="0"/>
                  <w:divBdr>
                    <w:top w:val="none" w:sz="0" w:space="0" w:color="auto"/>
                    <w:left w:val="none" w:sz="0" w:space="0" w:color="auto"/>
                    <w:bottom w:val="none" w:sz="0" w:space="0" w:color="auto"/>
                    <w:right w:val="none" w:sz="0" w:space="0" w:color="auto"/>
                  </w:divBdr>
                </w:div>
                <w:div w:id="1078135250">
                  <w:marLeft w:val="0"/>
                  <w:marRight w:val="0"/>
                  <w:marTop w:val="0"/>
                  <w:marBottom w:val="0"/>
                  <w:divBdr>
                    <w:top w:val="none" w:sz="0" w:space="0" w:color="auto"/>
                    <w:left w:val="none" w:sz="0" w:space="0" w:color="auto"/>
                    <w:bottom w:val="none" w:sz="0" w:space="0" w:color="auto"/>
                    <w:right w:val="none" w:sz="0" w:space="0" w:color="auto"/>
                  </w:divBdr>
                </w:div>
                <w:div w:id="1041173788">
                  <w:marLeft w:val="0"/>
                  <w:marRight w:val="0"/>
                  <w:marTop w:val="0"/>
                  <w:marBottom w:val="0"/>
                  <w:divBdr>
                    <w:top w:val="none" w:sz="0" w:space="0" w:color="auto"/>
                    <w:left w:val="none" w:sz="0" w:space="0" w:color="auto"/>
                    <w:bottom w:val="none" w:sz="0" w:space="0" w:color="auto"/>
                    <w:right w:val="none" w:sz="0" w:space="0" w:color="auto"/>
                  </w:divBdr>
                </w:div>
                <w:div w:id="2076321788">
                  <w:marLeft w:val="0"/>
                  <w:marRight w:val="0"/>
                  <w:marTop w:val="0"/>
                  <w:marBottom w:val="0"/>
                  <w:divBdr>
                    <w:top w:val="none" w:sz="0" w:space="0" w:color="auto"/>
                    <w:left w:val="none" w:sz="0" w:space="0" w:color="auto"/>
                    <w:bottom w:val="none" w:sz="0" w:space="0" w:color="auto"/>
                    <w:right w:val="none" w:sz="0" w:space="0" w:color="auto"/>
                  </w:divBdr>
                </w:div>
                <w:div w:id="2008828389">
                  <w:marLeft w:val="0"/>
                  <w:marRight w:val="0"/>
                  <w:marTop w:val="0"/>
                  <w:marBottom w:val="0"/>
                  <w:divBdr>
                    <w:top w:val="none" w:sz="0" w:space="0" w:color="auto"/>
                    <w:left w:val="none" w:sz="0" w:space="0" w:color="auto"/>
                    <w:bottom w:val="none" w:sz="0" w:space="0" w:color="auto"/>
                    <w:right w:val="none" w:sz="0" w:space="0" w:color="auto"/>
                  </w:divBdr>
                </w:div>
                <w:div w:id="2138253954">
                  <w:marLeft w:val="0"/>
                  <w:marRight w:val="0"/>
                  <w:marTop w:val="0"/>
                  <w:marBottom w:val="0"/>
                  <w:divBdr>
                    <w:top w:val="none" w:sz="0" w:space="0" w:color="auto"/>
                    <w:left w:val="none" w:sz="0" w:space="0" w:color="auto"/>
                    <w:bottom w:val="none" w:sz="0" w:space="0" w:color="auto"/>
                    <w:right w:val="none" w:sz="0" w:space="0" w:color="auto"/>
                  </w:divBdr>
                </w:div>
                <w:div w:id="1144933097">
                  <w:marLeft w:val="0"/>
                  <w:marRight w:val="0"/>
                  <w:marTop w:val="0"/>
                  <w:marBottom w:val="0"/>
                  <w:divBdr>
                    <w:top w:val="none" w:sz="0" w:space="0" w:color="auto"/>
                    <w:left w:val="none" w:sz="0" w:space="0" w:color="auto"/>
                    <w:bottom w:val="none" w:sz="0" w:space="0" w:color="auto"/>
                    <w:right w:val="none" w:sz="0" w:space="0" w:color="auto"/>
                  </w:divBdr>
                </w:div>
                <w:div w:id="1754618067">
                  <w:marLeft w:val="0"/>
                  <w:marRight w:val="0"/>
                  <w:marTop w:val="0"/>
                  <w:marBottom w:val="0"/>
                  <w:divBdr>
                    <w:top w:val="none" w:sz="0" w:space="0" w:color="auto"/>
                    <w:left w:val="none" w:sz="0" w:space="0" w:color="auto"/>
                    <w:bottom w:val="none" w:sz="0" w:space="0" w:color="auto"/>
                    <w:right w:val="none" w:sz="0" w:space="0" w:color="auto"/>
                  </w:divBdr>
                </w:div>
                <w:div w:id="864904721">
                  <w:marLeft w:val="0"/>
                  <w:marRight w:val="0"/>
                  <w:marTop w:val="0"/>
                  <w:marBottom w:val="0"/>
                  <w:divBdr>
                    <w:top w:val="none" w:sz="0" w:space="0" w:color="auto"/>
                    <w:left w:val="none" w:sz="0" w:space="0" w:color="auto"/>
                    <w:bottom w:val="none" w:sz="0" w:space="0" w:color="auto"/>
                    <w:right w:val="none" w:sz="0" w:space="0" w:color="auto"/>
                  </w:divBdr>
                </w:div>
                <w:div w:id="990599112">
                  <w:marLeft w:val="0"/>
                  <w:marRight w:val="0"/>
                  <w:marTop w:val="0"/>
                  <w:marBottom w:val="0"/>
                  <w:divBdr>
                    <w:top w:val="none" w:sz="0" w:space="0" w:color="auto"/>
                    <w:left w:val="none" w:sz="0" w:space="0" w:color="auto"/>
                    <w:bottom w:val="none" w:sz="0" w:space="0" w:color="auto"/>
                    <w:right w:val="none" w:sz="0" w:space="0" w:color="auto"/>
                  </w:divBdr>
                </w:div>
                <w:div w:id="827475656">
                  <w:marLeft w:val="0"/>
                  <w:marRight w:val="0"/>
                  <w:marTop w:val="0"/>
                  <w:marBottom w:val="0"/>
                  <w:divBdr>
                    <w:top w:val="none" w:sz="0" w:space="0" w:color="auto"/>
                    <w:left w:val="none" w:sz="0" w:space="0" w:color="auto"/>
                    <w:bottom w:val="none" w:sz="0" w:space="0" w:color="auto"/>
                    <w:right w:val="none" w:sz="0" w:space="0" w:color="auto"/>
                  </w:divBdr>
                </w:div>
                <w:div w:id="15692799">
                  <w:marLeft w:val="0"/>
                  <w:marRight w:val="0"/>
                  <w:marTop w:val="0"/>
                  <w:marBottom w:val="0"/>
                  <w:divBdr>
                    <w:top w:val="none" w:sz="0" w:space="0" w:color="auto"/>
                    <w:left w:val="none" w:sz="0" w:space="0" w:color="auto"/>
                    <w:bottom w:val="none" w:sz="0" w:space="0" w:color="auto"/>
                    <w:right w:val="none" w:sz="0" w:space="0" w:color="auto"/>
                  </w:divBdr>
                </w:div>
                <w:div w:id="893278899">
                  <w:marLeft w:val="0"/>
                  <w:marRight w:val="0"/>
                  <w:marTop w:val="0"/>
                  <w:marBottom w:val="0"/>
                  <w:divBdr>
                    <w:top w:val="none" w:sz="0" w:space="0" w:color="auto"/>
                    <w:left w:val="none" w:sz="0" w:space="0" w:color="auto"/>
                    <w:bottom w:val="none" w:sz="0" w:space="0" w:color="auto"/>
                    <w:right w:val="none" w:sz="0" w:space="0" w:color="auto"/>
                  </w:divBdr>
                </w:div>
                <w:div w:id="401298852">
                  <w:marLeft w:val="0"/>
                  <w:marRight w:val="0"/>
                  <w:marTop w:val="0"/>
                  <w:marBottom w:val="0"/>
                  <w:divBdr>
                    <w:top w:val="none" w:sz="0" w:space="0" w:color="auto"/>
                    <w:left w:val="none" w:sz="0" w:space="0" w:color="auto"/>
                    <w:bottom w:val="none" w:sz="0" w:space="0" w:color="auto"/>
                    <w:right w:val="none" w:sz="0" w:space="0" w:color="auto"/>
                  </w:divBdr>
                </w:div>
                <w:div w:id="122312062">
                  <w:marLeft w:val="0"/>
                  <w:marRight w:val="0"/>
                  <w:marTop w:val="0"/>
                  <w:marBottom w:val="0"/>
                  <w:divBdr>
                    <w:top w:val="none" w:sz="0" w:space="0" w:color="auto"/>
                    <w:left w:val="none" w:sz="0" w:space="0" w:color="auto"/>
                    <w:bottom w:val="none" w:sz="0" w:space="0" w:color="auto"/>
                    <w:right w:val="none" w:sz="0" w:space="0" w:color="auto"/>
                  </w:divBdr>
                </w:div>
                <w:div w:id="1981378380">
                  <w:marLeft w:val="0"/>
                  <w:marRight w:val="0"/>
                  <w:marTop w:val="0"/>
                  <w:marBottom w:val="0"/>
                  <w:divBdr>
                    <w:top w:val="none" w:sz="0" w:space="0" w:color="auto"/>
                    <w:left w:val="none" w:sz="0" w:space="0" w:color="auto"/>
                    <w:bottom w:val="none" w:sz="0" w:space="0" w:color="auto"/>
                    <w:right w:val="none" w:sz="0" w:space="0" w:color="auto"/>
                  </w:divBdr>
                </w:div>
                <w:div w:id="1801873285">
                  <w:marLeft w:val="0"/>
                  <w:marRight w:val="0"/>
                  <w:marTop w:val="0"/>
                  <w:marBottom w:val="0"/>
                  <w:divBdr>
                    <w:top w:val="none" w:sz="0" w:space="0" w:color="auto"/>
                    <w:left w:val="none" w:sz="0" w:space="0" w:color="auto"/>
                    <w:bottom w:val="none" w:sz="0" w:space="0" w:color="auto"/>
                    <w:right w:val="none" w:sz="0" w:space="0" w:color="auto"/>
                  </w:divBdr>
                </w:div>
                <w:div w:id="1882590152">
                  <w:marLeft w:val="0"/>
                  <w:marRight w:val="0"/>
                  <w:marTop w:val="0"/>
                  <w:marBottom w:val="0"/>
                  <w:divBdr>
                    <w:top w:val="none" w:sz="0" w:space="0" w:color="auto"/>
                    <w:left w:val="none" w:sz="0" w:space="0" w:color="auto"/>
                    <w:bottom w:val="none" w:sz="0" w:space="0" w:color="auto"/>
                    <w:right w:val="none" w:sz="0" w:space="0" w:color="auto"/>
                  </w:divBdr>
                </w:div>
                <w:div w:id="135100996">
                  <w:marLeft w:val="0"/>
                  <w:marRight w:val="0"/>
                  <w:marTop w:val="0"/>
                  <w:marBottom w:val="0"/>
                  <w:divBdr>
                    <w:top w:val="none" w:sz="0" w:space="0" w:color="auto"/>
                    <w:left w:val="none" w:sz="0" w:space="0" w:color="auto"/>
                    <w:bottom w:val="none" w:sz="0" w:space="0" w:color="auto"/>
                    <w:right w:val="none" w:sz="0" w:space="0" w:color="auto"/>
                  </w:divBdr>
                </w:div>
                <w:div w:id="1095052213">
                  <w:marLeft w:val="0"/>
                  <w:marRight w:val="0"/>
                  <w:marTop w:val="0"/>
                  <w:marBottom w:val="0"/>
                  <w:divBdr>
                    <w:top w:val="none" w:sz="0" w:space="0" w:color="auto"/>
                    <w:left w:val="none" w:sz="0" w:space="0" w:color="auto"/>
                    <w:bottom w:val="none" w:sz="0" w:space="0" w:color="auto"/>
                    <w:right w:val="none" w:sz="0" w:space="0" w:color="auto"/>
                  </w:divBdr>
                </w:div>
                <w:div w:id="1717318950">
                  <w:marLeft w:val="0"/>
                  <w:marRight w:val="0"/>
                  <w:marTop w:val="0"/>
                  <w:marBottom w:val="0"/>
                  <w:divBdr>
                    <w:top w:val="none" w:sz="0" w:space="0" w:color="auto"/>
                    <w:left w:val="none" w:sz="0" w:space="0" w:color="auto"/>
                    <w:bottom w:val="none" w:sz="0" w:space="0" w:color="auto"/>
                    <w:right w:val="none" w:sz="0" w:space="0" w:color="auto"/>
                  </w:divBdr>
                </w:div>
                <w:div w:id="322004893">
                  <w:marLeft w:val="0"/>
                  <w:marRight w:val="0"/>
                  <w:marTop w:val="0"/>
                  <w:marBottom w:val="0"/>
                  <w:divBdr>
                    <w:top w:val="none" w:sz="0" w:space="0" w:color="auto"/>
                    <w:left w:val="none" w:sz="0" w:space="0" w:color="auto"/>
                    <w:bottom w:val="none" w:sz="0" w:space="0" w:color="auto"/>
                    <w:right w:val="none" w:sz="0" w:space="0" w:color="auto"/>
                  </w:divBdr>
                </w:div>
                <w:div w:id="161050057">
                  <w:marLeft w:val="0"/>
                  <w:marRight w:val="0"/>
                  <w:marTop w:val="0"/>
                  <w:marBottom w:val="0"/>
                  <w:divBdr>
                    <w:top w:val="none" w:sz="0" w:space="0" w:color="auto"/>
                    <w:left w:val="none" w:sz="0" w:space="0" w:color="auto"/>
                    <w:bottom w:val="none" w:sz="0" w:space="0" w:color="auto"/>
                    <w:right w:val="none" w:sz="0" w:space="0" w:color="auto"/>
                  </w:divBdr>
                </w:div>
                <w:div w:id="1943948263">
                  <w:marLeft w:val="0"/>
                  <w:marRight w:val="0"/>
                  <w:marTop w:val="0"/>
                  <w:marBottom w:val="0"/>
                  <w:divBdr>
                    <w:top w:val="none" w:sz="0" w:space="0" w:color="auto"/>
                    <w:left w:val="none" w:sz="0" w:space="0" w:color="auto"/>
                    <w:bottom w:val="none" w:sz="0" w:space="0" w:color="auto"/>
                    <w:right w:val="none" w:sz="0" w:space="0" w:color="auto"/>
                  </w:divBdr>
                </w:div>
                <w:div w:id="1760440431">
                  <w:marLeft w:val="0"/>
                  <w:marRight w:val="0"/>
                  <w:marTop w:val="0"/>
                  <w:marBottom w:val="0"/>
                  <w:divBdr>
                    <w:top w:val="none" w:sz="0" w:space="0" w:color="auto"/>
                    <w:left w:val="none" w:sz="0" w:space="0" w:color="auto"/>
                    <w:bottom w:val="none" w:sz="0" w:space="0" w:color="auto"/>
                    <w:right w:val="none" w:sz="0" w:space="0" w:color="auto"/>
                  </w:divBdr>
                </w:div>
                <w:div w:id="519052848">
                  <w:marLeft w:val="0"/>
                  <w:marRight w:val="0"/>
                  <w:marTop w:val="0"/>
                  <w:marBottom w:val="0"/>
                  <w:divBdr>
                    <w:top w:val="none" w:sz="0" w:space="0" w:color="auto"/>
                    <w:left w:val="none" w:sz="0" w:space="0" w:color="auto"/>
                    <w:bottom w:val="none" w:sz="0" w:space="0" w:color="auto"/>
                    <w:right w:val="none" w:sz="0" w:space="0" w:color="auto"/>
                  </w:divBdr>
                </w:div>
                <w:div w:id="482965036">
                  <w:marLeft w:val="0"/>
                  <w:marRight w:val="0"/>
                  <w:marTop w:val="0"/>
                  <w:marBottom w:val="0"/>
                  <w:divBdr>
                    <w:top w:val="none" w:sz="0" w:space="0" w:color="auto"/>
                    <w:left w:val="none" w:sz="0" w:space="0" w:color="auto"/>
                    <w:bottom w:val="none" w:sz="0" w:space="0" w:color="auto"/>
                    <w:right w:val="none" w:sz="0" w:space="0" w:color="auto"/>
                  </w:divBdr>
                </w:div>
                <w:div w:id="619381952">
                  <w:marLeft w:val="0"/>
                  <w:marRight w:val="0"/>
                  <w:marTop w:val="0"/>
                  <w:marBottom w:val="0"/>
                  <w:divBdr>
                    <w:top w:val="none" w:sz="0" w:space="0" w:color="auto"/>
                    <w:left w:val="none" w:sz="0" w:space="0" w:color="auto"/>
                    <w:bottom w:val="none" w:sz="0" w:space="0" w:color="auto"/>
                    <w:right w:val="none" w:sz="0" w:space="0" w:color="auto"/>
                  </w:divBdr>
                </w:div>
                <w:div w:id="1218393307">
                  <w:marLeft w:val="0"/>
                  <w:marRight w:val="0"/>
                  <w:marTop w:val="0"/>
                  <w:marBottom w:val="0"/>
                  <w:divBdr>
                    <w:top w:val="none" w:sz="0" w:space="0" w:color="auto"/>
                    <w:left w:val="none" w:sz="0" w:space="0" w:color="auto"/>
                    <w:bottom w:val="none" w:sz="0" w:space="0" w:color="auto"/>
                    <w:right w:val="none" w:sz="0" w:space="0" w:color="auto"/>
                  </w:divBdr>
                </w:div>
                <w:div w:id="1216970356">
                  <w:marLeft w:val="0"/>
                  <w:marRight w:val="0"/>
                  <w:marTop w:val="0"/>
                  <w:marBottom w:val="0"/>
                  <w:divBdr>
                    <w:top w:val="none" w:sz="0" w:space="0" w:color="auto"/>
                    <w:left w:val="none" w:sz="0" w:space="0" w:color="auto"/>
                    <w:bottom w:val="none" w:sz="0" w:space="0" w:color="auto"/>
                    <w:right w:val="none" w:sz="0" w:space="0" w:color="auto"/>
                  </w:divBdr>
                </w:div>
                <w:div w:id="1479376873">
                  <w:marLeft w:val="0"/>
                  <w:marRight w:val="0"/>
                  <w:marTop w:val="0"/>
                  <w:marBottom w:val="0"/>
                  <w:divBdr>
                    <w:top w:val="none" w:sz="0" w:space="0" w:color="auto"/>
                    <w:left w:val="none" w:sz="0" w:space="0" w:color="auto"/>
                    <w:bottom w:val="none" w:sz="0" w:space="0" w:color="auto"/>
                    <w:right w:val="none" w:sz="0" w:space="0" w:color="auto"/>
                  </w:divBdr>
                </w:div>
                <w:div w:id="1228688575">
                  <w:marLeft w:val="0"/>
                  <w:marRight w:val="0"/>
                  <w:marTop w:val="0"/>
                  <w:marBottom w:val="0"/>
                  <w:divBdr>
                    <w:top w:val="none" w:sz="0" w:space="0" w:color="auto"/>
                    <w:left w:val="none" w:sz="0" w:space="0" w:color="auto"/>
                    <w:bottom w:val="none" w:sz="0" w:space="0" w:color="auto"/>
                    <w:right w:val="none" w:sz="0" w:space="0" w:color="auto"/>
                  </w:divBdr>
                </w:div>
                <w:div w:id="1506435588">
                  <w:marLeft w:val="0"/>
                  <w:marRight w:val="0"/>
                  <w:marTop w:val="0"/>
                  <w:marBottom w:val="0"/>
                  <w:divBdr>
                    <w:top w:val="none" w:sz="0" w:space="0" w:color="auto"/>
                    <w:left w:val="none" w:sz="0" w:space="0" w:color="auto"/>
                    <w:bottom w:val="none" w:sz="0" w:space="0" w:color="auto"/>
                    <w:right w:val="none" w:sz="0" w:space="0" w:color="auto"/>
                  </w:divBdr>
                </w:div>
                <w:div w:id="1528175839">
                  <w:marLeft w:val="0"/>
                  <w:marRight w:val="0"/>
                  <w:marTop w:val="0"/>
                  <w:marBottom w:val="0"/>
                  <w:divBdr>
                    <w:top w:val="none" w:sz="0" w:space="0" w:color="auto"/>
                    <w:left w:val="none" w:sz="0" w:space="0" w:color="auto"/>
                    <w:bottom w:val="none" w:sz="0" w:space="0" w:color="auto"/>
                    <w:right w:val="none" w:sz="0" w:space="0" w:color="auto"/>
                  </w:divBdr>
                </w:div>
                <w:div w:id="717631784">
                  <w:marLeft w:val="0"/>
                  <w:marRight w:val="0"/>
                  <w:marTop w:val="0"/>
                  <w:marBottom w:val="0"/>
                  <w:divBdr>
                    <w:top w:val="none" w:sz="0" w:space="0" w:color="auto"/>
                    <w:left w:val="none" w:sz="0" w:space="0" w:color="auto"/>
                    <w:bottom w:val="none" w:sz="0" w:space="0" w:color="auto"/>
                    <w:right w:val="none" w:sz="0" w:space="0" w:color="auto"/>
                  </w:divBdr>
                </w:div>
                <w:div w:id="1487748683">
                  <w:marLeft w:val="0"/>
                  <w:marRight w:val="0"/>
                  <w:marTop w:val="0"/>
                  <w:marBottom w:val="0"/>
                  <w:divBdr>
                    <w:top w:val="none" w:sz="0" w:space="0" w:color="auto"/>
                    <w:left w:val="none" w:sz="0" w:space="0" w:color="auto"/>
                    <w:bottom w:val="none" w:sz="0" w:space="0" w:color="auto"/>
                    <w:right w:val="none" w:sz="0" w:space="0" w:color="auto"/>
                  </w:divBdr>
                </w:div>
                <w:div w:id="1726173225">
                  <w:marLeft w:val="0"/>
                  <w:marRight w:val="0"/>
                  <w:marTop w:val="0"/>
                  <w:marBottom w:val="0"/>
                  <w:divBdr>
                    <w:top w:val="none" w:sz="0" w:space="0" w:color="auto"/>
                    <w:left w:val="none" w:sz="0" w:space="0" w:color="auto"/>
                    <w:bottom w:val="none" w:sz="0" w:space="0" w:color="auto"/>
                    <w:right w:val="none" w:sz="0" w:space="0" w:color="auto"/>
                  </w:divBdr>
                </w:div>
                <w:div w:id="1479880700">
                  <w:marLeft w:val="0"/>
                  <w:marRight w:val="0"/>
                  <w:marTop w:val="0"/>
                  <w:marBottom w:val="0"/>
                  <w:divBdr>
                    <w:top w:val="none" w:sz="0" w:space="0" w:color="auto"/>
                    <w:left w:val="none" w:sz="0" w:space="0" w:color="auto"/>
                    <w:bottom w:val="none" w:sz="0" w:space="0" w:color="auto"/>
                    <w:right w:val="none" w:sz="0" w:space="0" w:color="auto"/>
                  </w:divBdr>
                </w:div>
                <w:div w:id="1611468117">
                  <w:marLeft w:val="0"/>
                  <w:marRight w:val="0"/>
                  <w:marTop w:val="0"/>
                  <w:marBottom w:val="0"/>
                  <w:divBdr>
                    <w:top w:val="none" w:sz="0" w:space="0" w:color="auto"/>
                    <w:left w:val="none" w:sz="0" w:space="0" w:color="auto"/>
                    <w:bottom w:val="none" w:sz="0" w:space="0" w:color="auto"/>
                    <w:right w:val="none" w:sz="0" w:space="0" w:color="auto"/>
                  </w:divBdr>
                </w:div>
                <w:div w:id="2102602498">
                  <w:marLeft w:val="0"/>
                  <w:marRight w:val="0"/>
                  <w:marTop w:val="0"/>
                  <w:marBottom w:val="0"/>
                  <w:divBdr>
                    <w:top w:val="none" w:sz="0" w:space="0" w:color="auto"/>
                    <w:left w:val="none" w:sz="0" w:space="0" w:color="auto"/>
                    <w:bottom w:val="none" w:sz="0" w:space="0" w:color="auto"/>
                    <w:right w:val="none" w:sz="0" w:space="0" w:color="auto"/>
                  </w:divBdr>
                </w:div>
                <w:div w:id="2127694221">
                  <w:marLeft w:val="0"/>
                  <w:marRight w:val="0"/>
                  <w:marTop w:val="0"/>
                  <w:marBottom w:val="0"/>
                  <w:divBdr>
                    <w:top w:val="none" w:sz="0" w:space="0" w:color="auto"/>
                    <w:left w:val="none" w:sz="0" w:space="0" w:color="auto"/>
                    <w:bottom w:val="none" w:sz="0" w:space="0" w:color="auto"/>
                    <w:right w:val="none" w:sz="0" w:space="0" w:color="auto"/>
                  </w:divBdr>
                </w:div>
                <w:div w:id="2037660003">
                  <w:marLeft w:val="0"/>
                  <w:marRight w:val="0"/>
                  <w:marTop w:val="0"/>
                  <w:marBottom w:val="0"/>
                  <w:divBdr>
                    <w:top w:val="none" w:sz="0" w:space="0" w:color="auto"/>
                    <w:left w:val="none" w:sz="0" w:space="0" w:color="auto"/>
                    <w:bottom w:val="none" w:sz="0" w:space="0" w:color="auto"/>
                    <w:right w:val="none" w:sz="0" w:space="0" w:color="auto"/>
                  </w:divBdr>
                </w:div>
                <w:div w:id="542788359">
                  <w:marLeft w:val="0"/>
                  <w:marRight w:val="0"/>
                  <w:marTop w:val="0"/>
                  <w:marBottom w:val="0"/>
                  <w:divBdr>
                    <w:top w:val="none" w:sz="0" w:space="0" w:color="auto"/>
                    <w:left w:val="none" w:sz="0" w:space="0" w:color="auto"/>
                    <w:bottom w:val="none" w:sz="0" w:space="0" w:color="auto"/>
                    <w:right w:val="none" w:sz="0" w:space="0" w:color="auto"/>
                  </w:divBdr>
                </w:div>
                <w:div w:id="1681661928">
                  <w:marLeft w:val="0"/>
                  <w:marRight w:val="0"/>
                  <w:marTop w:val="0"/>
                  <w:marBottom w:val="0"/>
                  <w:divBdr>
                    <w:top w:val="none" w:sz="0" w:space="0" w:color="auto"/>
                    <w:left w:val="none" w:sz="0" w:space="0" w:color="auto"/>
                    <w:bottom w:val="none" w:sz="0" w:space="0" w:color="auto"/>
                    <w:right w:val="none" w:sz="0" w:space="0" w:color="auto"/>
                  </w:divBdr>
                </w:div>
                <w:div w:id="618996300">
                  <w:marLeft w:val="0"/>
                  <w:marRight w:val="0"/>
                  <w:marTop w:val="0"/>
                  <w:marBottom w:val="0"/>
                  <w:divBdr>
                    <w:top w:val="none" w:sz="0" w:space="0" w:color="auto"/>
                    <w:left w:val="none" w:sz="0" w:space="0" w:color="auto"/>
                    <w:bottom w:val="none" w:sz="0" w:space="0" w:color="auto"/>
                    <w:right w:val="none" w:sz="0" w:space="0" w:color="auto"/>
                  </w:divBdr>
                </w:div>
                <w:div w:id="1376586227">
                  <w:marLeft w:val="0"/>
                  <w:marRight w:val="0"/>
                  <w:marTop w:val="0"/>
                  <w:marBottom w:val="0"/>
                  <w:divBdr>
                    <w:top w:val="none" w:sz="0" w:space="0" w:color="auto"/>
                    <w:left w:val="none" w:sz="0" w:space="0" w:color="auto"/>
                    <w:bottom w:val="none" w:sz="0" w:space="0" w:color="auto"/>
                    <w:right w:val="none" w:sz="0" w:space="0" w:color="auto"/>
                  </w:divBdr>
                </w:div>
                <w:div w:id="918514187">
                  <w:marLeft w:val="0"/>
                  <w:marRight w:val="0"/>
                  <w:marTop w:val="0"/>
                  <w:marBottom w:val="0"/>
                  <w:divBdr>
                    <w:top w:val="none" w:sz="0" w:space="0" w:color="auto"/>
                    <w:left w:val="none" w:sz="0" w:space="0" w:color="auto"/>
                    <w:bottom w:val="none" w:sz="0" w:space="0" w:color="auto"/>
                    <w:right w:val="none" w:sz="0" w:space="0" w:color="auto"/>
                  </w:divBdr>
                </w:div>
                <w:div w:id="1597981940">
                  <w:marLeft w:val="0"/>
                  <w:marRight w:val="0"/>
                  <w:marTop w:val="0"/>
                  <w:marBottom w:val="0"/>
                  <w:divBdr>
                    <w:top w:val="none" w:sz="0" w:space="0" w:color="auto"/>
                    <w:left w:val="none" w:sz="0" w:space="0" w:color="auto"/>
                    <w:bottom w:val="none" w:sz="0" w:space="0" w:color="auto"/>
                    <w:right w:val="none" w:sz="0" w:space="0" w:color="auto"/>
                  </w:divBdr>
                </w:div>
                <w:div w:id="1909418748">
                  <w:marLeft w:val="0"/>
                  <w:marRight w:val="0"/>
                  <w:marTop w:val="0"/>
                  <w:marBottom w:val="0"/>
                  <w:divBdr>
                    <w:top w:val="none" w:sz="0" w:space="0" w:color="auto"/>
                    <w:left w:val="none" w:sz="0" w:space="0" w:color="auto"/>
                    <w:bottom w:val="none" w:sz="0" w:space="0" w:color="auto"/>
                    <w:right w:val="none" w:sz="0" w:space="0" w:color="auto"/>
                  </w:divBdr>
                </w:div>
                <w:div w:id="2051147981">
                  <w:marLeft w:val="0"/>
                  <w:marRight w:val="0"/>
                  <w:marTop w:val="0"/>
                  <w:marBottom w:val="0"/>
                  <w:divBdr>
                    <w:top w:val="none" w:sz="0" w:space="0" w:color="auto"/>
                    <w:left w:val="none" w:sz="0" w:space="0" w:color="auto"/>
                    <w:bottom w:val="none" w:sz="0" w:space="0" w:color="auto"/>
                    <w:right w:val="none" w:sz="0" w:space="0" w:color="auto"/>
                  </w:divBdr>
                </w:div>
                <w:div w:id="703018676">
                  <w:marLeft w:val="0"/>
                  <w:marRight w:val="0"/>
                  <w:marTop w:val="0"/>
                  <w:marBottom w:val="0"/>
                  <w:divBdr>
                    <w:top w:val="none" w:sz="0" w:space="0" w:color="auto"/>
                    <w:left w:val="none" w:sz="0" w:space="0" w:color="auto"/>
                    <w:bottom w:val="none" w:sz="0" w:space="0" w:color="auto"/>
                    <w:right w:val="none" w:sz="0" w:space="0" w:color="auto"/>
                  </w:divBdr>
                </w:div>
                <w:div w:id="823664463">
                  <w:marLeft w:val="0"/>
                  <w:marRight w:val="0"/>
                  <w:marTop w:val="0"/>
                  <w:marBottom w:val="0"/>
                  <w:divBdr>
                    <w:top w:val="none" w:sz="0" w:space="0" w:color="auto"/>
                    <w:left w:val="none" w:sz="0" w:space="0" w:color="auto"/>
                    <w:bottom w:val="none" w:sz="0" w:space="0" w:color="auto"/>
                    <w:right w:val="none" w:sz="0" w:space="0" w:color="auto"/>
                  </w:divBdr>
                </w:div>
                <w:div w:id="857501756">
                  <w:marLeft w:val="0"/>
                  <w:marRight w:val="0"/>
                  <w:marTop w:val="0"/>
                  <w:marBottom w:val="0"/>
                  <w:divBdr>
                    <w:top w:val="none" w:sz="0" w:space="0" w:color="auto"/>
                    <w:left w:val="none" w:sz="0" w:space="0" w:color="auto"/>
                    <w:bottom w:val="none" w:sz="0" w:space="0" w:color="auto"/>
                    <w:right w:val="none" w:sz="0" w:space="0" w:color="auto"/>
                  </w:divBdr>
                </w:div>
                <w:div w:id="1396313186">
                  <w:marLeft w:val="0"/>
                  <w:marRight w:val="0"/>
                  <w:marTop w:val="0"/>
                  <w:marBottom w:val="0"/>
                  <w:divBdr>
                    <w:top w:val="none" w:sz="0" w:space="0" w:color="auto"/>
                    <w:left w:val="none" w:sz="0" w:space="0" w:color="auto"/>
                    <w:bottom w:val="none" w:sz="0" w:space="0" w:color="auto"/>
                    <w:right w:val="none" w:sz="0" w:space="0" w:color="auto"/>
                  </w:divBdr>
                </w:div>
                <w:div w:id="170410161">
                  <w:marLeft w:val="0"/>
                  <w:marRight w:val="0"/>
                  <w:marTop w:val="0"/>
                  <w:marBottom w:val="0"/>
                  <w:divBdr>
                    <w:top w:val="none" w:sz="0" w:space="0" w:color="auto"/>
                    <w:left w:val="none" w:sz="0" w:space="0" w:color="auto"/>
                    <w:bottom w:val="none" w:sz="0" w:space="0" w:color="auto"/>
                    <w:right w:val="none" w:sz="0" w:space="0" w:color="auto"/>
                  </w:divBdr>
                </w:div>
                <w:div w:id="1886675012">
                  <w:marLeft w:val="0"/>
                  <w:marRight w:val="0"/>
                  <w:marTop w:val="0"/>
                  <w:marBottom w:val="0"/>
                  <w:divBdr>
                    <w:top w:val="none" w:sz="0" w:space="0" w:color="auto"/>
                    <w:left w:val="none" w:sz="0" w:space="0" w:color="auto"/>
                    <w:bottom w:val="none" w:sz="0" w:space="0" w:color="auto"/>
                    <w:right w:val="none" w:sz="0" w:space="0" w:color="auto"/>
                  </w:divBdr>
                </w:div>
                <w:div w:id="889876745">
                  <w:marLeft w:val="0"/>
                  <w:marRight w:val="0"/>
                  <w:marTop w:val="0"/>
                  <w:marBottom w:val="0"/>
                  <w:divBdr>
                    <w:top w:val="none" w:sz="0" w:space="0" w:color="auto"/>
                    <w:left w:val="none" w:sz="0" w:space="0" w:color="auto"/>
                    <w:bottom w:val="none" w:sz="0" w:space="0" w:color="auto"/>
                    <w:right w:val="none" w:sz="0" w:space="0" w:color="auto"/>
                  </w:divBdr>
                </w:div>
                <w:div w:id="158160280">
                  <w:marLeft w:val="0"/>
                  <w:marRight w:val="0"/>
                  <w:marTop w:val="0"/>
                  <w:marBottom w:val="0"/>
                  <w:divBdr>
                    <w:top w:val="none" w:sz="0" w:space="0" w:color="auto"/>
                    <w:left w:val="none" w:sz="0" w:space="0" w:color="auto"/>
                    <w:bottom w:val="none" w:sz="0" w:space="0" w:color="auto"/>
                    <w:right w:val="none" w:sz="0" w:space="0" w:color="auto"/>
                  </w:divBdr>
                </w:div>
                <w:div w:id="958419096">
                  <w:marLeft w:val="0"/>
                  <w:marRight w:val="0"/>
                  <w:marTop w:val="0"/>
                  <w:marBottom w:val="0"/>
                  <w:divBdr>
                    <w:top w:val="none" w:sz="0" w:space="0" w:color="auto"/>
                    <w:left w:val="none" w:sz="0" w:space="0" w:color="auto"/>
                    <w:bottom w:val="none" w:sz="0" w:space="0" w:color="auto"/>
                    <w:right w:val="none" w:sz="0" w:space="0" w:color="auto"/>
                  </w:divBdr>
                </w:div>
                <w:div w:id="1767071358">
                  <w:marLeft w:val="0"/>
                  <w:marRight w:val="0"/>
                  <w:marTop w:val="0"/>
                  <w:marBottom w:val="0"/>
                  <w:divBdr>
                    <w:top w:val="none" w:sz="0" w:space="0" w:color="auto"/>
                    <w:left w:val="none" w:sz="0" w:space="0" w:color="auto"/>
                    <w:bottom w:val="none" w:sz="0" w:space="0" w:color="auto"/>
                    <w:right w:val="none" w:sz="0" w:space="0" w:color="auto"/>
                  </w:divBdr>
                </w:div>
                <w:div w:id="542134848">
                  <w:marLeft w:val="0"/>
                  <w:marRight w:val="0"/>
                  <w:marTop w:val="0"/>
                  <w:marBottom w:val="0"/>
                  <w:divBdr>
                    <w:top w:val="none" w:sz="0" w:space="0" w:color="auto"/>
                    <w:left w:val="none" w:sz="0" w:space="0" w:color="auto"/>
                    <w:bottom w:val="none" w:sz="0" w:space="0" w:color="auto"/>
                    <w:right w:val="none" w:sz="0" w:space="0" w:color="auto"/>
                  </w:divBdr>
                </w:div>
                <w:div w:id="2006198246">
                  <w:marLeft w:val="0"/>
                  <w:marRight w:val="0"/>
                  <w:marTop w:val="0"/>
                  <w:marBottom w:val="0"/>
                  <w:divBdr>
                    <w:top w:val="none" w:sz="0" w:space="0" w:color="auto"/>
                    <w:left w:val="none" w:sz="0" w:space="0" w:color="auto"/>
                    <w:bottom w:val="none" w:sz="0" w:space="0" w:color="auto"/>
                    <w:right w:val="none" w:sz="0" w:space="0" w:color="auto"/>
                  </w:divBdr>
                </w:div>
                <w:div w:id="1093281574">
                  <w:marLeft w:val="0"/>
                  <w:marRight w:val="0"/>
                  <w:marTop w:val="0"/>
                  <w:marBottom w:val="0"/>
                  <w:divBdr>
                    <w:top w:val="none" w:sz="0" w:space="0" w:color="auto"/>
                    <w:left w:val="none" w:sz="0" w:space="0" w:color="auto"/>
                    <w:bottom w:val="none" w:sz="0" w:space="0" w:color="auto"/>
                    <w:right w:val="none" w:sz="0" w:space="0" w:color="auto"/>
                  </w:divBdr>
                </w:div>
                <w:div w:id="1765413689">
                  <w:marLeft w:val="0"/>
                  <w:marRight w:val="0"/>
                  <w:marTop w:val="0"/>
                  <w:marBottom w:val="0"/>
                  <w:divBdr>
                    <w:top w:val="none" w:sz="0" w:space="0" w:color="auto"/>
                    <w:left w:val="none" w:sz="0" w:space="0" w:color="auto"/>
                    <w:bottom w:val="none" w:sz="0" w:space="0" w:color="auto"/>
                    <w:right w:val="none" w:sz="0" w:space="0" w:color="auto"/>
                  </w:divBdr>
                </w:div>
                <w:div w:id="8799927">
                  <w:marLeft w:val="0"/>
                  <w:marRight w:val="0"/>
                  <w:marTop w:val="0"/>
                  <w:marBottom w:val="0"/>
                  <w:divBdr>
                    <w:top w:val="none" w:sz="0" w:space="0" w:color="auto"/>
                    <w:left w:val="none" w:sz="0" w:space="0" w:color="auto"/>
                    <w:bottom w:val="none" w:sz="0" w:space="0" w:color="auto"/>
                    <w:right w:val="none" w:sz="0" w:space="0" w:color="auto"/>
                  </w:divBdr>
                </w:div>
                <w:div w:id="1904945427">
                  <w:marLeft w:val="0"/>
                  <w:marRight w:val="0"/>
                  <w:marTop w:val="0"/>
                  <w:marBottom w:val="0"/>
                  <w:divBdr>
                    <w:top w:val="none" w:sz="0" w:space="0" w:color="auto"/>
                    <w:left w:val="none" w:sz="0" w:space="0" w:color="auto"/>
                    <w:bottom w:val="none" w:sz="0" w:space="0" w:color="auto"/>
                    <w:right w:val="none" w:sz="0" w:space="0" w:color="auto"/>
                  </w:divBdr>
                </w:div>
                <w:div w:id="1585994667">
                  <w:marLeft w:val="0"/>
                  <w:marRight w:val="0"/>
                  <w:marTop w:val="0"/>
                  <w:marBottom w:val="0"/>
                  <w:divBdr>
                    <w:top w:val="none" w:sz="0" w:space="0" w:color="auto"/>
                    <w:left w:val="none" w:sz="0" w:space="0" w:color="auto"/>
                    <w:bottom w:val="none" w:sz="0" w:space="0" w:color="auto"/>
                    <w:right w:val="none" w:sz="0" w:space="0" w:color="auto"/>
                  </w:divBdr>
                </w:div>
                <w:div w:id="1609585123">
                  <w:marLeft w:val="0"/>
                  <w:marRight w:val="0"/>
                  <w:marTop w:val="0"/>
                  <w:marBottom w:val="0"/>
                  <w:divBdr>
                    <w:top w:val="none" w:sz="0" w:space="0" w:color="auto"/>
                    <w:left w:val="none" w:sz="0" w:space="0" w:color="auto"/>
                    <w:bottom w:val="none" w:sz="0" w:space="0" w:color="auto"/>
                    <w:right w:val="none" w:sz="0" w:space="0" w:color="auto"/>
                  </w:divBdr>
                </w:div>
                <w:div w:id="620763348">
                  <w:marLeft w:val="0"/>
                  <w:marRight w:val="0"/>
                  <w:marTop w:val="0"/>
                  <w:marBottom w:val="0"/>
                  <w:divBdr>
                    <w:top w:val="none" w:sz="0" w:space="0" w:color="auto"/>
                    <w:left w:val="none" w:sz="0" w:space="0" w:color="auto"/>
                    <w:bottom w:val="none" w:sz="0" w:space="0" w:color="auto"/>
                    <w:right w:val="none" w:sz="0" w:space="0" w:color="auto"/>
                  </w:divBdr>
                </w:div>
                <w:div w:id="2068143277">
                  <w:marLeft w:val="0"/>
                  <w:marRight w:val="0"/>
                  <w:marTop w:val="0"/>
                  <w:marBottom w:val="0"/>
                  <w:divBdr>
                    <w:top w:val="none" w:sz="0" w:space="0" w:color="auto"/>
                    <w:left w:val="none" w:sz="0" w:space="0" w:color="auto"/>
                    <w:bottom w:val="none" w:sz="0" w:space="0" w:color="auto"/>
                    <w:right w:val="none" w:sz="0" w:space="0" w:color="auto"/>
                  </w:divBdr>
                </w:div>
                <w:div w:id="99882651">
                  <w:marLeft w:val="0"/>
                  <w:marRight w:val="0"/>
                  <w:marTop w:val="0"/>
                  <w:marBottom w:val="0"/>
                  <w:divBdr>
                    <w:top w:val="none" w:sz="0" w:space="0" w:color="auto"/>
                    <w:left w:val="none" w:sz="0" w:space="0" w:color="auto"/>
                    <w:bottom w:val="none" w:sz="0" w:space="0" w:color="auto"/>
                    <w:right w:val="none" w:sz="0" w:space="0" w:color="auto"/>
                  </w:divBdr>
                </w:div>
                <w:div w:id="1331984130">
                  <w:marLeft w:val="0"/>
                  <w:marRight w:val="0"/>
                  <w:marTop w:val="0"/>
                  <w:marBottom w:val="0"/>
                  <w:divBdr>
                    <w:top w:val="none" w:sz="0" w:space="0" w:color="auto"/>
                    <w:left w:val="none" w:sz="0" w:space="0" w:color="auto"/>
                    <w:bottom w:val="none" w:sz="0" w:space="0" w:color="auto"/>
                    <w:right w:val="none" w:sz="0" w:space="0" w:color="auto"/>
                  </w:divBdr>
                </w:div>
                <w:div w:id="561716178">
                  <w:marLeft w:val="0"/>
                  <w:marRight w:val="0"/>
                  <w:marTop w:val="0"/>
                  <w:marBottom w:val="0"/>
                  <w:divBdr>
                    <w:top w:val="none" w:sz="0" w:space="0" w:color="auto"/>
                    <w:left w:val="none" w:sz="0" w:space="0" w:color="auto"/>
                    <w:bottom w:val="none" w:sz="0" w:space="0" w:color="auto"/>
                    <w:right w:val="none" w:sz="0" w:space="0" w:color="auto"/>
                  </w:divBdr>
                </w:div>
                <w:div w:id="1775247244">
                  <w:marLeft w:val="0"/>
                  <w:marRight w:val="0"/>
                  <w:marTop w:val="0"/>
                  <w:marBottom w:val="0"/>
                  <w:divBdr>
                    <w:top w:val="none" w:sz="0" w:space="0" w:color="auto"/>
                    <w:left w:val="none" w:sz="0" w:space="0" w:color="auto"/>
                    <w:bottom w:val="none" w:sz="0" w:space="0" w:color="auto"/>
                    <w:right w:val="none" w:sz="0" w:space="0" w:color="auto"/>
                  </w:divBdr>
                </w:div>
                <w:div w:id="1538156704">
                  <w:marLeft w:val="0"/>
                  <w:marRight w:val="0"/>
                  <w:marTop w:val="0"/>
                  <w:marBottom w:val="0"/>
                  <w:divBdr>
                    <w:top w:val="none" w:sz="0" w:space="0" w:color="auto"/>
                    <w:left w:val="none" w:sz="0" w:space="0" w:color="auto"/>
                    <w:bottom w:val="none" w:sz="0" w:space="0" w:color="auto"/>
                    <w:right w:val="none" w:sz="0" w:space="0" w:color="auto"/>
                  </w:divBdr>
                </w:div>
                <w:div w:id="1760251057">
                  <w:marLeft w:val="0"/>
                  <w:marRight w:val="0"/>
                  <w:marTop w:val="0"/>
                  <w:marBottom w:val="0"/>
                  <w:divBdr>
                    <w:top w:val="none" w:sz="0" w:space="0" w:color="auto"/>
                    <w:left w:val="none" w:sz="0" w:space="0" w:color="auto"/>
                    <w:bottom w:val="none" w:sz="0" w:space="0" w:color="auto"/>
                    <w:right w:val="none" w:sz="0" w:space="0" w:color="auto"/>
                  </w:divBdr>
                </w:div>
                <w:div w:id="1115709988">
                  <w:marLeft w:val="0"/>
                  <w:marRight w:val="0"/>
                  <w:marTop w:val="0"/>
                  <w:marBottom w:val="0"/>
                  <w:divBdr>
                    <w:top w:val="none" w:sz="0" w:space="0" w:color="auto"/>
                    <w:left w:val="none" w:sz="0" w:space="0" w:color="auto"/>
                    <w:bottom w:val="none" w:sz="0" w:space="0" w:color="auto"/>
                    <w:right w:val="none" w:sz="0" w:space="0" w:color="auto"/>
                  </w:divBdr>
                </w:div>
                <w:div w:id="599069904">
                  <w:marLeft w:val="0"/>
                  <w:marRight w:val="0"/>
                  <w:marTop w:val="0"/>
                  <w:marBottom w:val="0"/>
                  <w:divBdr>
                    <w:top w:val="none" w:sz="0" w:space="0" w:color="auto"/>
                    <w:left w:val="none" w:sz="0" w:space="0" w:color="auto"/>
                    <w:bottom w:val="none" w:sz="0" w:space="0" w:color="auto"/>
                    <w:right w:val="none" w:sz="0" w:space="0" w:color="auto"/>
                  </w:divBdr>
                </w:div>
                <w:div w:id="2018077000">
                  <w:marLeft w:val="0"/>
                  <w:marRight w:val="0"/>
                  <w:marTop w:val="0"/>
                  <w:marBottom w:val="0"/>
                  <w:divBdr>
                    <w:top w:val="none" w:sz="0" w:space="0" w:color="auto"/>
                    <w:left w:val="none" w:sz="0" w:space="0" w:color="auto"/>
                    <w:bottom w:val="none" w:sz="0" w:space="0" w:color="auto"/>
                    <w:right w:val="none" w:sz="0" w:space="0" w:color="auto"/>
                  </w:divBdr>
                </w:div>
                <w:div w:id="313800235">
                  <w:marLeft w:val="0"/>
                  <w:marRight w:val="0"/>
                  <w:marTop w:val="0"/>
                  <w:marBottom w:val="0"/>
                  <w:divBdr>
                    <w:top w:val="none" w:sz="0" w:space="0" w:color="auto"/>
                    <w:left w:val="none" w:sz="0" w:space="0" w:color="auto"/>
                    <w:bottom w:val="none" w:sz="0" w:space="0" w:color="auto"/>
                    <w:right w:val="none" w:sz="0" w:space="0" w:color="auto"/>
                  </w:divBdr>
                </w:div>
                <w:div w:id="397747451">
                  <w:marLeft w:val="0"/>
                  <w:marRight w:val="0"/>
                  <w:marTop w:val="0"/>
                  <w:marBottom w:val="0"/>
                  <w:divBdr>
                    <w:top w:val="none" w:sz="0" w:space="0" w:color="auto"/>
                    <w:left w:val="none" w:sz="0" w:space="0" w:color="auto"/>
                    <w:bottom w:val="none" w:sz="0" w:space="0" w:color="auto"/>
                    <w:right w:val="none" w:sz="0" w:space="0" w:color="auto"/>
                  </w:divBdr>
                </w:div>
                <w:div w:id="884752531">
                  <w:marLeft w:val="0"/>
                  <w:marRight w:val="0"/>
                  <w:marTop w:val="0"/>
                  <w:marBottom w:val="0"/>
                  <w:divBdr>
                    <w:top w:val="none" w:sz="0" w:space="0" w:color="auto"/>
                    <w:left w:val="none" w:sz="0" w:space="0" w:color="auto"/>
                    <w:bottom w:val="none" w:sz="0" w:space="0" w:color="auto"/>
                    <w:right w:val="none" w:sz="0" w:space="0" w:color="auto"/>
                  </w:divBdr>
                </w:div>
                <w:div w:id="1488087708">
                  <w:marLeft w:val="0"/>
                  <w:marRight w:val="0"/>
                  <w:marTop w:val="0"/>
                  <w:marBottom w:val="0"/>
                  <w:divBdr>
                    <w:top w:val="none" w:sz="0" w:space="0" w:color="auto"/>
                    <w:left w:val="none" w:sz="0" w:space="0" w:color="auto"/>
                    <w:bottom w:val="none" w:sz="0" w:space="0" w:color="auto"/>
                    <w:right w:val="none" w:sz="0" w:space="0" w:color="auto"/>
                  </w:divBdr>
                </w:div>
                <w:div w:id="263805782">
                  <w:marLeft w:val="0"/>
                  <w:marRight w:val="0"/>
                  <w:marTop w:val="0"/>
                  <w:marBottom w:val="0"/>
                  <w:divBdr>
                    <w:top w:val="none" w:sz="0" w:space="0" w:color="auto"/>
                    <w:left w:val="none" w:sz="0" w:space="0" w:color="auto"/>
                    <w:bottom w:val="none" w:sz="0" w:space="0" w:color="auto"/>
                    <w:right w:val="none" w:sz="0" w:space="0" w:color="auto"/>
                  </w:divBdr>
                </w:div>
                <w:div w:id="430903925">
                  <w:marLeft w:val="0"/>
                  <w:marRight w:val="0"/>
                  <w:marTop w:val="0"/>
                  <w:marBottom w:val="0"/>
                  <w:divBdr>
                    <w:top w:val="none" w:sz="0" w:space="0" w:color="auto"/>
                    <w:left w:val="none" w:sz="0" w:space="0" w:color="auto"/>
                    <w:bottom w:val="none" w:sz="0" w:space="0" w:color="auto"/>
                    <w:right w:val="none" w:sz="0" w:space="0" w:color="auto"/>
                  </w:divBdr>
                </w:div>
                <w:div w:id="551040396">
                  <w:marLeft w:val="0"/>
                  <w:marRight w:val="0"/>
                  <w:marTop w:val="0"/>
                  <w:marBottom w:val="0"/>
                  <w:divBdr>
                    <w:top w:val="none" w:sz="0" w:space="0" w:color="auto"/>
                    <w:left w:val="none" w:sz="0" w:space="0" w:color="auto"/>
                    <w:bottom w:val="none" w:sz="0" w:space="0" w:color="auto"/>
                    <w:right w:val="none" w:sz="0" w:space="0" w:color="auto"/>
                  </w:divBdr>
                </w:div>
                <w:div w:id="1612934111">
                  <w:marLeft w:val="0"/>
                  <w:marRight w:val="0"/>
                  <w:marTop w:val="0"/>
                  <w:marBottom w:val="0"/>
                  <w:divBdr>
                    <w:top w:val="none" w:sz="0" w:space="0" w:color="auto"/>
                    <w:left w:val="none" w:sz="0" w:space="0" w:color="auto"/>
                    <w:bottom w:val="none" w:sz="0" w:space="0" w:color="auto"/>
                    <w:right w:val="none" w:sz="0" w:space="0" w:color="auto"/>
                  </w:divBdr>
                </w:div>
                <w:div w:id="67775370">
                  <w:marLeft w:val="0"/>
                  <w:marRight w:val="0"/>
                  <w:marTop w:val="0"/>
                  <w:marBottom w:val="0"/>
                  <w:divBdr>
                    <w:top w:val="none" w:sz="0" w:space="0" w:color="auto"/>
                    <w:left w:val="none" w:sz="0" w:space="0" w:color="auto"/>
                    <w:bottom w:val="none" w:sz="0" w:space="0" w:color="auto"/>
                    <w:right w:val="none" w:sz="0" w:space="0" w:color="auto"/>
                  </w:divBdr>
                </w:div>
                <w:div w:id="1858612171">
                  <w:marLeft w:val="0"/>
                  <w:marRight w:val="0"/>
                  <w:marTop w:val="0"/>
                  <w:marBottom w:val="0"/>
                  <w:divBdr>
                    <w:top w:val="none" w:sz="0" w:space="0" w:color="auto"/>
                    <w:left w:val="none" w:sz="0" w:space="0" w:color="auto"/>
                    <w:bottom w:val="none" w:sz="0" w:space="0" w:color="auto"/>
                    <w:right w:val="none" w:sz="0" w:space="0" w:color="auto"/>
                  </w:divBdr>
                </w:div>
                <w:div w:id="632949633">
                  <w:marLeft w:val="0"/>
                  <w:marRight w:val="0"/>
                  <w:marTop w:val="0"/>
                  <w:marBottom w:val="0"/>
                  <w:divBdr>
                    <w:top w:val="none" w:sz="0" w:space="0" w:color="auto"/>
                    <w:left w:val="none" w:sz="0" w:space="0" w:color="auto"/>
                    <w:bottom w:val="none" w:sz="0" w:space="0" w:color="auto"/>
                    <w:right w:val="none" w:sz="0" w:space="0" w:color="auto"/>
                  </w:divBdr>
                </w:div>
                <w:div w:id="1858424091">
                  <w:marLeft w:val="0"/>
                  <w:marRight w:val="0"/>
                  <w:marTop w:val="0"/>
                  <w:marBottom w:val="0"/>
                  <w:divBdr>
                    <w:top w:val="none" w:sz="0" w:space="0" w:color="auto"/>
                    <w:left w:val="none" w:sz="0" w:space="0" w:color="auto"/>
                    <w:bottom w:val="none" w:sz="0" w:space="0" w:color="auto"/>
                    <w:right w:val="none" w:sz="0" w:space="0" w:color="auto"/>
                  </w:divBdr>
                </w:div>
                <w:div w:id="871188916">
                  <w:marLeft w:val="0"/>
                  <w:marRight w:val="0"/>
                  <w:marTop w:val="0"/>
                  <w:marBottom w:val="0"/>
                  <w:divBdr>
                    <w:top w:val="none" w:sz="0" w:space="0" w:color="auto"/>
                    <w:left w:val="none" w:sz="0" w:space="0" w:color="auto"/>
                    <w:bottom w:val="none" w:sz="0" w:space="0" w:color="auto"/>
                    <w:right w:val="none" w:sz="0" w:space="0" w:color="auto"/>
                  </w:divBdr>
                </w:div>
                <w:div w:id="796996178">
                  <w:marLeft w:val="0"/>
                  <w:marRight w:val="0"/>
                  <w:marTop w:val="0"/>
                  <w:marBottom w:val="0"/>
                  <w:divBdr>
                    <w:top w:val="none" w:sz="0" w:space="0" w:color="auto"/>
                    <w:left w:val="none" w:sz="0" w:space="0" w:color="auto"/>
                    <w:bottom w:val="none" w:sz="0" w:space="0" w:color="auto"/>
                    <w:right w:val="none" w:sz="0" w:space="0" w:color="auto"/>
                  </w:divBdr>
                </w:div>
                <w:div w:id="125706329">
                  <w:marLeft w:val="0"/>
                  <w:marRight w:val="0"/>
                  <w:marTop w:val="0"/>
                  <w:marBottom w:val="0"/>
                  <w:divBdr>
                    <w:top w:val="none" w:sz="0" w:space="0" w:color="auto"/>
                    <w:left w:val="none" w:sz="0" w:space="0" w:color="auto"/>
                    <w:bottom w:val="none" w:sz="0" w:space="0" w:color="auto"/>
                    <w:right w:val="none" w:sz="0" w:space="0" w:color="auto"/>
                  </w:divBdr>
                </w:div>
                <w:div w:id="38555741">
                  <w:marLeft w:val="0"/>
                  <w:marRight w:val="0"/>
                  <w:marTop w:val="0"/>
                  <w:marBottom w:val="0"/>
                  <w:divBdr>
                    <w:top w:val="none" w:sz="0" w:space="0" w:color="auto"/>
                    <w:left w:val="none" w:sz="0" w:space="0" w:color="auto"/>
                    <w:bottom w:val="none" w:sz="0" w:space="0" w:color="auto"/>
                    <w:right w:val="none" w:sz="0" w:space="0" w:color="auto"/>
                  </w:divBdr>
                </w:div>
                <w:div w:id="830102452">
                  <w:marLeft w:val="0"/>
                  <w:marRight w:val="0"/>
                  <w:marTop w:val="0"/>
                  <w:marBottom w:val="0"/>
                  <w:divBdr>
                    <w:top w:val="none" w:sz="0" w:space="0" w:color="auto"/>
                    <w:left w:val="none" w:sz="0" w:space="0" w:color="auto"/>
                    <w:bottom w:val="none" w:sz="0" w:space="0" w:color="auto"/>
                    <w:right w:val="none" w:sz="0" w:space="0" w:color="auto"/>
                  </w:divBdr>
                </w:div>
                <w:div w:id="520166219">
                  <w:marLeft w:val="0"/>
                  <w:marRight w:val="0"/>
                  <w:marTop w:val="0"/>
                  <w:marBottom w:val="0"/>
                  <w:divBdr>
                    <w:top w:val="none" w:sz="0" w:space="0" w:color="auto"/>
                    <w:left w:val="none" w:sz="0" w:space="0" w:color="auto"/>
                    <w:bottom w:val="none" w:sz="0" w:space="0" w:color="auto"/>
                    <w:right w:val="none" w:sz="0" w:space="0" w:color="auto"/>
                  </w:divBdr>
                </w:div>
                <w:div w:id="781000113">
                  <w:marLeft w:val="0"/>
                  <w:marRight w:val="0"/>
                  <w:marTop w:val="0"/>
                  <w:marBottom w:val="0"/>
                  <w:divBdr>
                    <w:top w:val="none" w:sz="0" w:space="0" w:color="auto"/>
                    <w:left w:val="none" w:sz="0" w:space="0" w:color="auto"/>
                    <w:bottom w:val="none" w:sz="0" w:space="0" w:color="auto"/>
                    <w:right w:val="none" w:sz="0" w:space="0" w:color="auto"/>
                  </w:divBdr>
                </w:div>
                <w:div w:id="782070837">
                  <w:marLeft w:val="0"/>
                  <w:marRight w:val="0"/>
                  <w:marTop w:val="0"/>
                  <w:marBottom w:val="0"/>
                  <w:divBdr>
                    <w:top w:val="none" w:sz="0" w:space="0" w:color="auto"/>
                    <w:left w:val="none" w:sz="0" w:space="0" w:color="auto"/>
                    <w:bottom w:val="none" w:sz="0" w:space="0" w:color="auto"/>
                    <w:right w:val="none" w:sz="0" w:space="0" w:color="auto"/>
                  </w:divBdr>
                </w:div>
                <w:div w:id="1236210776">
                  <w:marLeft w:val="0"/>
                  <w:marRight w:val="0"/>
                  <w:marTop w:val="0"/>
                  <w:marBottom w:val="0"/>
                  <w:divBdr>
                    <w:top w:val="none" w:sz="0" w:space="0" w:color="auto"/>
                    <w:left w:val="none" w:sz="0" w:space="0" w:color="auto"/>
                    <w:bottom w:val="none" w:sz="0" w:space="0" w:color="auto"/>
                    <w:right w:val="none" w:sz="0" w:space="0" w:color="auto"/>
                  </w:divBdr>
                </w:div>
                <w:div w:id="1952204746">
                  <w:marLeft w:val="0"/>
                  <w:marRight w:val="0"/>
                  <w:marTop w:val="0"/>
                  <w:marBottom w:val="0"/>
                  <w:divBdr>
                    <w:top w:val="none" w:sz="0" w:space="0" w:color="auto"/>
                    <w:left w:val="none" w:sz="0" w:space="0" w:color="auto"/>
                    <w:bottom w:val="none" w:sz="0" w:space="0" w:color="auto"/>
                    <w:right w:val="none" w:sz="0" w:space="0" w:color="auto"/>
                  </w:divBdr>
                </w:div>
                <w:div w:id="926351643">
                  <w:marLeft w:val="0"/>
                  <w:marRight w:val="0"/>
                  <w:marTop w:val="0"/>
                  <w:marBottom w:val="0"/>
                  <w:divBdr>
                    <w:top w:val="none" w:sz="0" w:space="0" w:color="auto"/>
                    <w:left w:val="none" w:sz="0" w:space="0" w:color="auto"/>
                    <w:bottom w:val="none" w:sz="0" w:space="0" w:color="auto"/>
                    <w:right w:val="none" w:sz="0" w:space="0" w:color="auto"/>
                  </w:divBdr>
                </w:div>
                <w:div w:id="1718627649">
                  <w:marLeft w:val="0"/>
                  <w:marRight w:val="0"/>
                  <w:marTop w:val="0"/>
                  <w:marBottom w:val="0"/>
                  <w:divBdr>
                    <w:top w:val="none" w:sz="0" w:space="0" w:color="auto"/>
                    <w:left w:val="none" w:sz="0" w:space="0" w:color="auto"/>
                    <w:bottom w:val="none" w:sz="0" w:space="0" w:color="auto"/>
                    <w:right w:val="none" w:sz="0" w:space="0" w:color="auto"/>
                  </w:divBdr>
                </w:div>
                <w:div w:id="918098068">
                  <w:marLeft w:val="0"/>
                  <w:marRight w:val="0"/>
                  <w:marTop w:val="0"/>
                  <w:marBottom w:val="0"/>
                  <w:divBdr>
                    <w:top w:val="none" w:sz="0" w:space="0" w:color="auto"/>
                    <w:left w:val="none" w:sz="0" w:space="0" w:color="auto"/>
                    <w:bottom w:val="none" w:sz="0" w:space="0" w:color="auto"/>
                    <w:right w:val="none" w:sz="0" w:space="0" w:color="auto"/>
                  </w:divBdr>
                </w:div>
                <w:div w:id="229582853">
                  <w:marLeft w:val="0"/>
                  <w:marRight w:val="0"/>
                  <w:marTop w:val="0"/>
                  <w:marBottom w:val="0"/>
                  <w:divBdr>
                    <w:top w:val="none" w:sz="0" w:space="0" w:color="auto"/>
                    <w:left w:val="none" w:sz="0" w:space="0" w:color="auto"/>
                    <w:bottom w:val="none" w:sz="0" w:space="0" w:color="auto"/>
                    <w:right w:val="none" w:sz="0" w:space="0" w:color="auto"/>
                  </w:divBdr>
                </w:div>
                <w:div w:id="1585987460">
                  <w:marLeft w:val="0"/>
                  <w:marRight w:val="0"/>
                  <w:marTop w:val="0"/>
                  <w:marBottom w:val="0"/>
                  <w:divBdr>
                    <w:top w:val="none" w:sz="0" w:space="0" w:color="auto"/>
                    <w:left w:val="none" w:sz="0" w:space="0" w:color="auto"/>
                    <w:bottom w:val="none" w:sz="0" w:space="0" w:color="auto"/>
                    <w:right w:val="none" w:sz="0" w:space="0" w:color="auto"/>
                  </w:divBdr>
                </w:div>
                <w:div w:id="1358039421">
                  <w:marLeft w:val="0"/>
                  <w:marRight w:val="0"/>
                  <w:marTop w:val="0"/>
                  <w:marBottom w:val="0"/>
                  <w:divBdr>
                    <w:top w:val="none" w:sz="0" w:space="0" w:color="auto"/>
                    <w:left w:val="none" w:sz="0" w:space="0" w:color="auto"/>
                    <w:bottom w:val="none" w:sz="0" w:space="0" w:color="auto"/>
                    <w:right w:val="none" w:sz="0" w:space="0" w:color="auto"/>
                  </w:divBdr>
                </w:div>
                <w:div w:id="320233603">
                  <w:marLeft w:val="0"/>
                  <w:marRight w:val="0"/>
                  <w:marTop w:val="0"/>
                  <w:marBottom w:val="0"/>
                  <w:divBdr>
                    <w:top w:val="none" w:sz="0" w:space="0" w:color="auto"/>
                    <w:left w:val="none" w:sz="0" w:space="0" w:color="auto"/>
                    <w:bottom w:val="none" w:sz="0" w:space="0" w:color="auto"/>
                    <w:right w:val="none" w:sz="0" w:space="0" w:color="auto"/>
                  </w:divBdr>
                </w:div>
                <w:div w:id="442461786">
                  <w:marLeft w:val="0"/>
                  <w:marRight w:val="0"/>
                  <w:marTop w:val="0"/>
                  <w:marBottom w:val="0"/>
                  <w:divBdr>
                    <w:top w:val="none" w:sz="0" w:space="0" w:color="auto"/>
                    <w:left w:val="none" w:sz="0" w:space="0" w:color="auto"/>
                    <w:bottom w:val="none" w:sz="0" w:space="0" w:color="auto"/>
                    <w:right w:val="none" w:sz="0" w:space="0" w:color="auto"/>
                  </w:divBdr>
                </w:div>
                <w:div w:id="318116825">
                  <w:marLeft w:val="0"/>
                  <w:marRight w:val="0"/>
                  <w:marTop w:val="0"/>
                  <w:marBottom w:val="0"/>
                  <w:divBdr>
                    <w:top w:val="none" w:sz="0" w:space="0" w:color="auto"/>
                    <w:left w:val="none" w:sz="0" w:space="0" w:color="auto"/>
                    <w:bottom w:val="none" w:sz="0" w:space="0" w:color="auto"/>
                    <w:right w:val="none" w:sz="0" w:space="0" w:color="auto"/>
                  </w:divBdr>
                </w:div>
                <w:div w:id="2102336035">
                  <w:marLeft w:val="0"/>
                  <w:marRight w:val="0"/>
                  <w:marTop w:val="0"/>
                  <w:marBottom w:val="0"/>
                  <w:divBdr>
                    <w:top w:val="none" w:sz="0" w:space="0" w:color="auto"/>
                    <w:left w:val="none" w:sz="0" w:space="0" w:color="auto"/>
                    <w:bottom w:val="none" w:sz="0" w:space="0" w:color="auto"/>
                    <w:right w:val="none" w:sz="0" w:space="0" w:color="auto"/>
                  </w:divBdr>
                </w:div>
                <w:div w:id="1142771003">
                  <w:marLeft w:val="0"/>
                  <w:marRight w:val="0"/>
                  <w:marTop w:val="0"/>
                  <w:marBottom w:val="0"/>
                  <w:divBdr>
                    <w:top w:val="none" w:sz="0" w:space="0" w:color="auto"/>
                    <w:left w:val="none" w:sz="0" w:space="0" w:color="auto"/>
                    <w:bottom w:val="none" w:sz="0" w:space="0" w:color="auto"/>
                    <w:right w:val="none" w:sz="0" w:space="0" w:color="auto"/>
                  </w:divBdr>
                </w:div>
                <w:div w:id="2056808866">
                  <w:marLeft w:val="0"/>
                  <w:marRight w:val="0"/>
                  <w:marTop w:val="0"/>
                  <w:marBottom w:val="0"/>
                  <w:divBdr>
                    <w:top w:val="none" w:sz="0" w:space="0" w:color="auto"/>
                    <w:left w:val="none" w:sz="0" w:space="0" w:color="auto"/>
                    <w:bottom w:val="none" w:sz="0" w:space="0" w:color="auto"/>
                    <w:right w:val="none" w:sz="0" w:space="0" w:color="auto"/>
                  </w:divBdr>
                </w:div>
                <w:div w:id="155802734">
                  <w:marLeft w:val="0"/>
                  <w:marRight w:val="0"/>
                  <w:marTop w:val="0"/>
                  <w:marBottom w:val="0"/>
                  <w:divBdr>
                    <w:top w:val="none" w:sz="0" w:space="0" w:color="auto"/>
                    <w:left w:val="none" w:sz="0" w:space="0" w:color="auto"/>
                    <w:bottom w:val="none" w:sz="0" w:space="0" w:color="auto"/>
                    <w:right w:val="none" w:sz="0" w:space="0" w:color="auto"/>
                  </w:divBdr>
                </w:div>
                <w:div w:id="515265883">
                  <w:marLeft w:val="0"/>
                  <w:marRight w:val="0"/>
                  <w:marTop w:val="0"/>
                  <w:marBottom w:val="0"/>
                  <w:divBdr>
                    <w:top w:val="none" w:sz="0" w:space="0" w:color="auto"/>
                    <w:left w:val="none" w:sz="0" w:space="0" w:color="auto"/>
                    <w:bottom w:val="none" w:sz="0" w:space="0" w:color="auto"/>
                    <w:right w:val="none" w:sz="0" w:space="0" w:color="auto"/>
                  </w:divBdr>
                </w:div>
                <w:div w:id="645352294">
                  <w:marLeft w:val="0"/>
                  <w:marRight w:val="0"/>
                  <w:marTop w:val="0"/>
                  <w:marBottom w:val="0"/>
                  <w:divBdr>
                    <w:top w:val="none" w:sz="0" w:space="0" w:color="auto"/>
                    <w:left w:val="none" w:sz="0" w:space="0" w:color="auto"/>
                    <w:bottom w:val="none" w:sz="0" w:space="0" w:color="auto"/>
                    <w:right w:val="none" w:sz="0" w:space="0" w:color="auto"/>
                  </w:divBdr>
                </w:div>
                <w:div w:id="571962986">
                  <w:marLeft w:val="0"/>
                  <w:marRight w:val="0"/>
                  <w:marTop w:val="0"/>
                  <w:marBottom w:val="0"/>
                  <w:divBdr>
                    <w:top w:val="none" w:sz="0" w:space="0" w:color="auto"/>
                    <w:left w:val="none" w:sz="0" w:space="0" w:color="auto"/>
                    <w:bottom w:val="none" w:sz="0" w:space="0" w:color="auto"/>
                    <w:right w:val="none" w:sz="0" w:space="0" w:color="auto"/>
                  </w:divBdr>
                </w:div>
                <w:div w:id="1823346293">
                  <w:marLeft w:val="0"/>
                  <w:marRight w:val="0"/>
                  <w:marTop w:val="0"/>
                  <w:marBottom w:val="0"/>
                  <w:divBdr>
                    <w:top w:val="none" w:sz="0" w:space="0" w:color="auto"/>
                    <w:left w:val="none" w:sz="0" w:space="0" w:color="auto"/>
                    <w:bottom w:val="none" w:sz="0" w:space="0" w:color="auto"/>
                    <w:right w:val="none" w:sz="0" w:space="0" w:color="auto"/>
                  </w:divBdr>
                </w:div>
                <w:div w:id="609894071">
                  <w:marLeft w:val="0"/>
                  <w:marRight w:val="0"/>
                  <w:marTop w:val="0"/>
                  <w:marBottom w:val="0"/>
                  <w:divBdr>
                    <w:top w:val="none" w:sz="0" w:space="0" w:color="auto"/>
                    <w:left w:val="none" w:sz="0" w:space="0" w:color="auto"/>
                    <w:bottom w:val="none" w:sz="0" w:space="0" w:color="auto"/>
                    <w:right w:val="none" w:sz="0" w:space="0" w:color="auto"/>
                  </w:divBdr>
                </w:div>
                <w:div w:id="202595879">
                  <w:marLeft w:val="0"/>
                  <w:marRight w:val="0"/>
                  <w:marTop w:val="0"/>
                  <w:marBottom w:val="0"/>
                  <w:divBdr>
                    <w:top w:val="none" w:sz="0" w:space="0" w:color="auto"/>
                    <w:left w:val="none" w:sz="0" w:space="0" w:color="auto"/>
                    <w:bottom w:val="none" w:sz="0" w:space="0" w:color="auto"/>
                    <w:right w:val="none" w:sz="0" w:space="0" w:color="auto"/>
                  </w:divBdr>
                </w:div>
                <w:div w:id="436172884">
                  <w:marLeft w:val="0"/>
                  <w:marRight w:val="0"/>
                  <w:marTop w:val="0"/>
                  <w:marBottom w:val="0"/>
                  <w:divBdr>
                    <w:top w:val="none" w:sz="0" w:space="0" w:color="auto"/>
                    <w:left w:val="none" w:sz="0" w:space="0" w:color="auto"/>
                    <w:bottom w:val="none" w:sz="0" w:space="0" w:color="auto"/>
                    <w:right w:val="none" w:sz="0" w:space="0" w:color="auto"/>
                  </w:divBdr>
                </w:div>
                <w:div w:id="1456945478">
                  <w:marLeft w:val="0"/>
                  <w:marRight w:val="0"/>
                  <w:marTop w:val="0"/>
                  <w:marBottom w:val="0"/>
                  <w:divBdr>
                    <w:top w:val="none" w:sz="0" w:space="0" w:color="auto"/>
                    <w:left w:val="none" w:sz="0" w:space="0" w:color="auto"/>
                    <w:bottom w:val="none" w:sz="0" w:space="0" w:color="auto"/>
                    <w:right w:val="none" w:sz="0" w:space="0" w:color="auto"/>
                  </w:divBdr>
                </w:div>
                <w:div w:id="1059354545">
                  <w:marLeft w:val="0"/>
                  <w:marRight w:val="0"/>
                  <w:marTop w:val="0"/>
                  <w:marBottom w:val="0"/>
                  <w:divBdr>
                    <w:top w:val="none" w:sz="0" w:space="0" w:color="auto"/>
                    <w:left w:val="none" w:sz="0" w:space="0" w:color="auto"/>
                    <w:bottom w:val="none" w:sz="0" w:space="0" w:color="auto"/>
                    <w:right w:val="none" w:sz="0" w:space="0" w:color="auto"/>
                  </w:divBdr>
                </w:div>
                <w:div w:id="1994336347">
                  <w:marLeft w:val="0"/>
                  <w:marRight w:val="0"/>
                  <w:marTop w:val="0"/>
                  <w:marBottom w:val="0"/>
                  <w:divBdr>
                    <w:top w:val="none" w:sz="0" w:space="0" w:color="auto"/>
                    <w:left w:val="none" w:sz="0" w:space="0" w:color="auto"/>
                    <w:bottom w:val="none" w:sz="0" w:space="0" w:color="auto"/>
                    <w:right w:val="none" w:sz="0" w:space="0" w:color="auto"/>
                  </w:divBdr>
                </w:div>
                <w:div w:id="779641775">
                  <w:marLeft w:val="0"/>
                  <w:marRight w:val="0"/>
                  <w:marTop w:val="0"/>
                  <w:marBottom w:val="0"/>
                  <w:divBdr>
                    <w:top w:val="none" w:sz="0" w:space="0" w:color="auto"/>
                    <w:left w:val="none" w:sz="0" w:space="0" w:color="auto"/>
                    <w:bottom w:val="none" w:sz="0" w:space="0" w:color="auto"/>
                    <w:right w:val="none" w:sz="0" w:space="0" w:color="auto"/>
                  </w:divBdr>
                </w:div>
                <w:div w:id="1461798585">
                  <w:marLeft w:val="0"/>
                  <w:marRight w:val="0"/>
                  <w:marTop w:val="0"/>
                  <w:marBottom w:val="0"/>
                  <w:divBdr>
                    <w:top w:val="none" w:sz="0" w:space="0" w:color="auto"/>
                    <w:left w:val="none" w:sz="0" w:space="0" w:color="auto"/>
                    <w:bottom w:val="none" w:sz="0" w:space="0" w:color="auto"/>
                    <w:right w:val="none" w:sz="0" w:space="0" w:color="auto"/>
                  </w:divBdr>
                </w:div>
                <w:div w:id="1064068054">
                  <w:marLeft w:val="0"/>
                  <w:marRight w:val="0"/>
                  <w:marTop w:val="0"/>
                  <w:marBottom w:val="0"/>
                  <w:divBdr>
                    <w:top w:val="none" w:sz="0" w:space="0" w:color="auto"/>
                    <w:left w:val="none" w:sz="0" w:space="0" w:color="auto"/>
                    <w:bottom w:val="none" w:sz="0" w:space="0" w:color="auto"/>
                    <w:right w:val="none" w:sz="0" w:space="0" w:color="auto"/>
                  </w:divBdr>
                </w:div>
                <w:div w:id="1071002699">
                  <w:marLeft w:val="0"/>
                  <w:marRight w:val="0"/>
                  <w:marTop w:val="0"/>
                  <w:marBottom w:val="0"/>
                  <w:divBdr>
                    <w:top w:val="none" w:sz="0" w:space="0" w:color="auto"/>
                    <w:left w:val="none" w:sz="0" w:space="0" w:color="auto"/>
                    <w:bottom w:val="none" w:sz="0" w:space="0" w:color="auto"/>
                    <w:right w:val="none" w:sz="0" w:space="0" w:color="auto"/>
                  </w:divBdr>
                </w:div>
                <w:div w:id="1204830799">
                  <w:marLeft w:val="0"/>
                  <w:marRight w:val="0"/>
                  <w:marTop w:val="0"/>
                  <w:marBottom w:val="0"/>
                  <w:divBdr>
                    <w:top w:val="none" w:sz="0" w:space="0" w:color="auto"/>
                    <w:left w:val="none" w:sz="0" w:space="0" w:color="auto"/>
                    <w:bottom w:val="none" w:sz="0" w:space="0" w:color="auto"/>
                    <w:right w:val="none" w:sz="0" w:space="0" w:color="auto"/>
                  </w:divBdr>
                </w:div>
                <w:div w:id="1928539869">
                  <w:marLeft w:val="0"/>
                  <w:marRight w:val="0"/>
                  <w:marTop w:val="0"/>
                  <w:marBottom w:val="0"/>
                  <w:divBdr>
                    <w:top w:val="none" w:sz="0" w:space="0" w:color="auto"/>
                    <w:left w:val="none" w:sz="0" w:space="0" w:color="auto"/>
                    <w:bottom w:val="none" w:sz="0" w:space="0" w:color="auto"/>
                    <w:right w:val="none" w:sz="0" w:space="0" w:color="auto"/>
                  </w:divBdr>
                </w:div>
                <w:div w:id="1542865589">
                  <w:marLeft w:val="0"/>
                  <w:marRight w:val="0"/>
                  <w:marTop w:val="0"/>
                  <w:marBottom w:val="0"/>
                  <w:divBdr>
                    <w:top w:val="none" w:sz="0" w:space="0" w:color="auto"/>
                    <w:left w:val="none" w:sz="0" w:space="0" w:color="auto"/>
                    <w:bottom w:val="none" w:sz="0" w:space="0" w:color="auto"/>
                    <w:right w:val="none" w:sz="0" w:space="0" w:color="auto"/>
                  </w:divBdr>
                </w:div>
                <w:div w:id="1131824196">
                  <w:marLeft w:val="0"/>
                  <w:marRight w:val="0"/>
                  <w:marTop w:val="0"/>
                  <w:marBottom w:val="0"/>
                  <w:divBdr>
                    <w:top w:val="none" w:sz="0" w:space="0" w:color="auto"/>
                    <w:left w:val="none" w:sz="0" w:space="0" w:color="auto"/>
                    <w:bottom w:val="none" w:sz="0" w:space="0" w:color="auto"/>
                    <w:right w:val="none" w:sz="0" w:space="0" w:color="auto"/>
                  </w:divBdr>
                </w:div>
                <w:div w:id="213466767">
                  <w:marLeft w:val="0"/>
                  <w:marRight w:val="0"/>
                  <w:marTop w:val="0"/>
                  <w:marBottom w:val="0"/>
                  <w:divBdr>
                    <w:top w:val="none" w:sz="0" w:space="0" w:color="auto"/>
                    <w:left w:val="none" w:sz="0" w:space="0" w:color="auto"/>
                    <w:bottom w:val="none" w:sz="0" w:space="0" w:color="auto"/>
                    <w:right w:val="none" w:sz="0" w:space="0" w:color="auto"/>
                  </w:divBdr>
                </w:div>
                <w:div w:id="36055856">
                  <w:marLeft w:val="0"/>
                  <w:marRight w:val="0"/>
                  <w:marTop w:val="0"/>
                  <w:marBottom w:val="0"/>
                  <w:divBdr>
                    <w:top w:val="none" w:sz="0" w:space="0" w:color="auto"/>
                    <w:left w:val="none" w:sz="0" w:space="0" w:color="auto"/>
                    <w:bottom w:val="none" w:sz="0" w:space="0" w:color="auto"/>
                    <w:right w:val="none" w:sz="0" w:space="0" w:color="auto"/>
                  </w:divBdr>
                </w:div>
                <w:div w:id="1966034979">
                  <w:marLeft w:val="0"/>
                  <w:marRight w:val="0"/>
                  <w:marTop w:val="0"/>
                  <w:marBottom w:val="0"/>
                  <w:divBdr>
                    <w:top w:val="none" w:sz="0" w:space="0" w:color="auto"/>
                    <w:left w:val="none" w:sz="0" w:space="0" w:color="auto"/>
                    <w:bottom w:val="none" w:sz="0" w:space="0" w:color="auto"/>
                    <w:right w:val="none" w:sz="0" w:space="0" w:color="auto"/>
                  </w:divBdr>
                </w:div>
                <w:div w:id="2055734156">
                  <w:marLeft w:val="0"/>
                  <w:marRight w:val="0"/>
                  <w:marTop w:val="0"/>
                  <w:marBottom w:val="0"/>
                  <w:divBdr>
                    <w:top w:val="none" w:sz="0" w:space="0" w:color="auto"/>
                    <w:left w:val="none" w:sz="0" w:space="0" w:color="auto"/>
                    <w:bottom w:val="none" w:sz="0" w:space="0" w:color="auto"/>
                    <w:right w:val="none" w:sz="0" w:space="0" w:color="auto"/>
                  </w:divBdr>
                </w:div>
                <w:div w:id="433282024">
                  <w:marLeft w:val="0"/>
                  <w:marRight w:val="0"/>
                  <w:marTop w:val="0"/>
                  <w:marBottom w:val="0"/>
                  <w:divBdr>
                    <w:top w:val="none" w:sz="0" w:space="0" w:color="auto"/>
                    <w:left w:val="none" w:sz="0" w:space="0" w:color="auto"/>
                    <w:bottom w:val="none" w:sz="0" w:space="0" w:color="auto"/>
                    <w:right w:val="none" w:sz="0" w:space="0" w:color="auto"/>
                  </w:divBdr>
                </w:div>
                <w:div w:id="2000301175">
                  <w:marLeft w:val="0"/>
                  <w:marRight w:val="0"/>
                  <w:marTop w:val="0"/>
                  <w:marBottom w:val="0"/>
                  <w:divBdr>
                    <w:top w:val="none" w:sz="0" w:space="0" w:color="auto"/>
                    <w:left w:val="none" w:sz="0" w:space="0" w:color="auto"/>
                    <w:bottom w:val="none" w:sz="0" w:space="0" w:color="auto"/>
                    <w:right w:val="none" w:sz="0" w:space="0" w:color="auto"/>
                  </w:divBdr>
                </w:div>
                <w:div w:id="1553690250">
                  <w:marLeft w:val="0"/>
                  <w:marRight w:val="0"/>
                  <w:marTop w:val="0"/>
                  <w:marBottom w:val="0"/>
                  <w:divBdr>
                    <w:top w:val="none" w:sz="0" w:space="0" w:color="auto"/>
                    <w:left w:val="none" w:sz="0" w:space="0" w:color="auto"/>
                    <w:bottom w:val="none" w:sz="0" w:space="0" w:color="auto"/>
                    <w:right w:val="none" w:sz="0" w:space="0" w:color="auto"/>
                  </w:divBdr>
                </w:div>
                <w:div w:id="1381396275">
                  <w:marLeft w:val="0"/>
                  <w:marRight w:val="0"/>
                  <w:marTop w:val="0"/>
                  <w:marBottom w:val="0"/>
                  <w:divBdr>
                    <w:top w:val="none" w:sz="0" w:space="0" w:color="auto"/>
                    <w:left w:val="none" w:sz="0" w:space="0" w:color="auto"/>
                    <w:bottom w:val="none" w:sz="0" w:space="0" w:color="auto"/>
                    <w:right w:val="none" w:sz="0" w:space="0" w:color="auto"/>
                  </w:divBdr>
                </w:div>
                <w:div w:id="670565077">
                  <w:marLeft w:val="0"/>
                  <w:marRight w:val="0"/>
                  <w:marTop w:val="0"/>
                  <w:marBottom w:val="0"/>
                  <w:divBdr>
                    <w:top w:val="none" w:sz="0" w:space="0" w:color="auto"/>
                    <w:left w:val="none" w:sz="0" w:space="0" w:color="auto"/>
                    <w:bottom w:val="none" w:sz="0" w:space="0" w:color="auto"/>
                    <w:right w:val="none" w:sz="0" w:space="0" w:color="auto"/>
                  </w:divBdr>
                </w:div>
                <w:div w:id="8214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16423">
      <w:bodyDiv w:val="1"/>
      <w:marLeft w:val="0"/>
      <w:marRight w:val="0"/>
      <w:marTop w:val="0"/>
      <w:marBottom w:val="0"/>
      <w:divBdr>
        <w:top w:val="none" w:sz="0" w:space="0" w:color="auto"/>
        <w:left w:val="none" w:sz="0" w:space="0" w:color="auto"/>
        <w:bottom w:val="none" w:sz="0" w:space="0" w:color="auto"/>
        <w:right w:val="none" w:sz="0" w:space="0" w:color="auto"/>
      </w:divBdr>
      <w:divsChild>
        <w:div w:id="1821076086">
          <w:marLeft w:val="0"/>
          <w:marRight w:val="0"/>
          <w:marTop w:val="0"/>
          <w:marBottom w:val="0"/>
          <w:divBdr>
            <w:top w:val="none" w:sz="0" w:space="0" w:color="auto"/>
            <w:left w:val="none" w:sz="0" w:space="0" w:color="auto"/>
            <w:bottom w:val="none" w:sz="0" w:space="0" w:color="auto"/>
            <w:right w:val="none" w:sz="0" w:space="0" w:color="auto"/>
          </w:divBdr>
        </w:div>
        <w:div w:id="1680043209">
          <w:marLeft w:val="0"/>
          <w:marRight w:val="0"/>
          <w:marTop w:val="0"/>
          <w:marBottom w:val="0"/>
          <w:divBdr>
            <w:top w:val="none" w:sz="0" w:space="0" w:color="auto"/>
            <w:left w:val="none" w:sz="0" w:space="0" w:color="auto"/>
            <w:bottom w:val="none" w:sz="0" w:space="0" w:color="auto"/>
            <w:right w:val="none" w:sz="0" w:space="0" w:color="auto"/>
          </w:divBdr>
        </w:div>
        <w:div w:id="2049447088">
          <w:marLeft w:val="0"/>
          <w:marRight w:val="0"/>
          <w:marTop w:val="0"/>
          <w:marBottom w:val="0"/>
          <w:divBdr>
            <w:top w:val="none" w:sz="0" w:space="0" w:color="auto"/>
            <w:left w:val="none" w:sz="0" w:space="0" w:color="auto"/>
            <w:bottom w:val="none" w:sz="0" w:space="0" w:color="auto"/>
            <w:right w:val="none" w:sz="0" w:space="0" w:color="auto"/>
          </w:divBdr>
        </w:div>
      </w:divsChild>
    </w:div>
    <w:div w:id="970790720">
      <w:bodyDiv w:val="1"/>
      <w:marLeft w:val="0"/>
      <w:marRight w:val="0"/>
      <w:marTop w:val="0"/>
      <w:marBottom w:val="0"/>
      <w:divBdr>
        <w:top w:val="none" w:sz="0" w:space="0" w:color="auto"/>
        <w:left w:val="none" w:sz="0" w:space="0" w:color="auto"/>
        <w:bottom w:val="none" w:sz="0" w:space="0" w:color="auto"/>
        <w:right w:val="none" w:sz="0" w:space="0" w:color="auto"/>
      </w:divBdr>
      <w:divsChild>
        <w:div w:id="2065177068">
          <w:marLeft w:val="0"/>
          <w:marRight w:val="0"/>
          <w:marTop w:val="0"/>
          <w:marBottom w:val="0"/>
          <w:divBdr>
            <w:top w:val="none" w:sz="0" w:space="0" w:color="auto"/>
            <w:left w:val="none" w:sz="0" w:space="0" w:color="auto"/>
            <w:bottom w:val="none" w:sz="0" w:space="0" w:color="auto"/>
            <w:right w:val="none" w:sz="0" w:space="0" w:color="auto"/>
          </w:divBdr>
        </w:div>
        <w:div w:id="1907958128">
          <w:marLeft w:val="0"/>
          <w:marRight w:val="0"/>
          <w:marTop w:val="0"/>
          <w:marBottom w:val="0"/>
          <w:divBdr>
            <w:top w:val="none" w:sz="0" w:space="0" w:color="auto"/>
            <w:left w:val="none" w:sz="0" w:space="0" w:color="auto"/>
            <w:bottom w:val="none" w:sz="0" w:space="0" w:color="auto"/>
            <w:right w:val="none" w:sz="0" w:space="0" w:color="auto"/>
          </w:divBdr>
        </w:div>
        <w:div w:id="1156846806">
          <w:marLeft w:val="0"/>
          <w:marRight w:val="0"/>
          <w:marTop w:val="0"/>
          <w:marBottom w:val="0"/>
          <w:divBdr>
            <w:top w:val="none" w:sz="0" w:space="0" w:color="auto"/>
            <w:left w:val="none" w:sz="0" w:space="0" w:color="auto"/>
            <w:bottom w:val="none" w:sz="0" w:space="0" w:color="auto"/>
            <w:right w:val="none" w:sz="0" w:space="0" w:color="auto"/>
          </w:divBdr>
        </w:div>
        <w:div w:id="1716345614">
          <w:marLeft w:val="0"/>
          <w:marRight w:val="0"/>
          <w:marTop w:val="0"/>
          <w:marBottom w:val="0"/>
          <w:divBdr>
            <w:top w:val="none" w:sz="0" w:space="0" w:color="auto"/>
            <w:left w:val="none" w:sz="0" w:space="0" w:color="auto"/>
            <w:bottom w:val="none" w:sz="0" w:space="0" w:color="auto"/>
            <w:right w:val="none" w:sz="0" w:space="0" w:color="auto"/>
          </w:divBdr>
        </w:div>
        <w:div w:id="1181166568">
          <w:marLeft w:val="0"/>
          <w:marRight w:val="0"/>
          <w:marTop w:val="0"/>
          <w:marBottom w:val="0"/>
          <w:divBdr>
            <w:top w:val="none" w:sz="0" w:space="0" w:color="auto"/>
            <w:left w:val="none" w:sz="0" w:space="0" w:color="auto"/>
            <w:bottom w:val="none" w:sz="0" w:space="0" w:color="auto"/>
            <w:right w:val="none" w:sz="0" w:space="0" w:color="auto"/>
          </w:divBdr>
        </w:div>
        <w:div w:id="1711805085">
          <w:marLeft w:val="0"/>
          <w:marRight w:val="0"/>
          <w:marTop w:val="0"/>
          <w:marBottom w:val="0"/>
          <w:divBdr>
            <w:top w:val="none" w:sz="0" w:space="0" w:color="auto"/>
            <w:left w:val="none" w:sz="0" w:space="0" w:color="auto"/>
            <w:bottom w:val="none" w:sz="0" w:space="0" w:color="auto"/>
            <w:right w:val="none" w:sz="0" w:space="0" w:color="auto"/>
          </w:divBdr>
        </w:div>
        <w:div w:id="302471487">
          <w:marLeft w:val="0"/>
          <w:marRight w:val="0"/>
          <w:marTop w:val="0"/>
          <w:marBottom w:val="0"/>
          <w:divBdr>
            <w:top w:val="none" w:sz="0" w:space="0" w:color="auto"/>
            <w:left w:val="none" w:sz="0" w:space="0" w:color="auto"/>
            <w:bottom w:val="none" w:sz="0" w:space="0" w:color="auto"/>
            <w:right w:val="none" w:sz="0" w:space="0" w:color="auto"/>
          </w:divBdr>
        </w:div>
        <w:div w:id="1911769037">
          <w:marLeft w:val="0"/>
          <w:marRight w:val="0"/>
          <w:marTop w:val="0"/>
          <w:marBottom w:val="0"/>
          <w:divBdr>
            <w:top w:val="none" w:sz="0" w:space="0" w:color="auto"/>
            <w:left w:val="none" w:sz="0" w:space="0" w:color="auto"/>
            <w:bottom w:val="none" w:sz="0" w:space="0" w:color="auto"/>
            <w:right w:val="none" w:sz="0" w:space="0" w:color="auto"/>
          </w:divBdr>
        </w:div>
        <w:div w:id="349572730">
          <w:marLeft w:val="0"/>
          <w:marRight w:val="0"/>
          <w:marTop w:val="0"/>
          <w:marBottom w:val="0"/>
          <w:divBdr>
            <w:top w:val="none" w:sz="0" w:space="0" w:color="auto"/>
            <w:left w:val="none" w:sz="0" w:space="0" w:color="auto"/>
            <w:bottom w:val="none" w:sz="0" w:space="0" w:color="auto"/>
            <w:right w:val="none" w:sz="0" w:space="0" w:color="auto"/>
          </w:divBdr>
        </w:div>
        <w:div w:id="1872575387">
          <w:marLeft w:val="0"/>
          <w:marRight w:val="0"/>
          <w:marTop w:val="0"/>
          <w:marBottom w:val="0"/>
          <w:divBdr>
            <w:top w:val="none" w:sz="0" w:space="0" w:color="auto"/>
            <w:left w:val="none" w:sz="0" w:space="0" w:color="auto"/>
            <w:bottom w:val="none" w:sz="0" w:space="0" w:color="auto"/>
            <w:right w:val="none" w:sz="0" w:space="0" w:color="auto"/>
          </w:divBdr>
        </w:div>
      </w:divsChild>
    </w:div>
    <w:div w:id="1026903890">
      <w:bodyDiv w:val="1"/>
      <w:marLeft w:val="0"/>
      <w:marRight w:val="0"/>
      <w:marTop w:val="0"/>
      <w:marBottom w:val="0"/>
      <w:divBdr>
        <w:top w:val="none" w:sz="0" w:space="0" w:color="auto"/>
        <w:left w:val="none" w:sz="0" w:space="0" w:color="auto"/>
        <w:bottom w:val="none" w:sz="0" w:space="0" w:color="auto"/>
        <w:right w:val="none" w:sz="0" w:space="0" w:color="auto"/>
      </w:divBdr>
      <w:divsChild>
        <w:div w:id="1255746001">
          <w:marLeft w:val="0"/>
          <w:marRight w:val="0"/>
          <w:marTop w:val="15"/>
          <w:marBottom w:val="0"/>
          <w:divBdr>
            <w:top w:val="none" w:sz="0" w:space="0" w:color="auto"/>
            <w:left w:val="none" w:sz="0" w:space="0" w:color="auto"/>
            <w:bottom w:val="none" w:sz="0" w:space="0" w:color="auto"/>
            <w:right w:val="none" w:sz="0" w:space="0" w:color="auto"/>
          </w:divBdr>
          <w:divsChild>
            <w:div w:id="1191458885">
              <w:marLeft w:val="0"/>
              <w:marRight w:val="0"/>
              <w:marTop w:val="0"/>
              <w:marBottom w:val="0"/>
              <w:divBdr>
                <w:top w:val="none" w:sz="0" w:space="0" w:color="auto"/>
                <w:left w:val="none" w:sz="0" w:space="0" w:color="auto"/>
                <w:bottom w:val="none" w:sz="0" w:space="0" w:color="auto"/>
                <w:right w:val="none" w:sz="0" w:space="0" w:color="auto"/>
              </w:divBdr>
              <w:divsChild>
                <w:div w:id="457577704">
                  <w:marLeft w:val="0"/>
                  <w:marRight w:val="0"/>
                  <w:marTop w:val="0"/>
                  <w:marBottom w:val="0"/>
                  <w:divBdr>
                    <w:top w:val="none" w:sz="0" w:space="0" w:color="auto"/>
                    <w:left w:val="none" w:sz="0" w:space="0" w:color="auto"/>
                    <w:bottom w:val="none" w:sz="0" w:space="0" w:color="auto"/>
                    <w:right w:val="none" w:sz="0" w:space="0" w:color="auto"/>
                  </w:divBdr>
                </w:div>
                <w:div w:id="328485764">
                  <w:marLeft w:val="0"/>
                  <w:marRight w:val="0"/>
                  <w:marTop w:val="0"/>
                  <w:marBottom w:val="0"/>
                  <w:divBdr>
                    <w:top w:val="none" w:sz="0" w:space="0" w:color="auto"/>
                    <w:left w:val="none" w:sz="0" w:space="0" w:color="auto"/>
                    <w:bottom w:val="none" w:sz="0" w:space="0" w:color="auto"/>
                    <w:right w:val="none" w:sz="0" w:space="0" w:color="auto"/>
                  </w:divBdr>
                </w:div>
                <w:div w:id="525944225">
                  <w:marLeft w:val="0"/>
                  <w:marRight w:val="0"/>
                  <w:marTop w:val="0"/>
                  <w:marBottom w:val="0"/>
                  <w:divBdr>
                    <w:top w:val="none" w:sz="0" w:space="0" w:color="auto"/>
                    <w:left w:val="none" w:sz="0" w:space="0" w:color="auto"/>
                    <w:bottom w:val="none" w:sz="0" w:space="0" w:color="auto"/>
                    <w:right w:val="none" w:sz="0" w:space="0" w:color="auto"/>
                  </w:divBdr>
                </w:div>
                <w:div w:id="1212498391">
                  <w:marLeft w:val="0"/>
                  <w:marRight w:val="0"/>
                  <w:marTop w:val="0"/>
                  <w:marBottom w:val="0"/>
                  <w:divBdr>
                    <w:top w:val="none" w:sz="0" w:space="0" w:color="auto"/>
                    <w:left w:val="none" w:sz="0" w:space="0" w:color="auto"/>
                    <w:bottom w:val="none" w:sz="0" w:space="0" w:color="auto"/>
                    <w:right w:val="none" w:sz="0" w:space="0" w:color="auto"/>
                  </w:divBdr>
                </w:div>
                <w:div w:id="32538423">
                  <w:marLeft w:val="0"/>
                  <w:marRight w:val="0"/>
                  <w:marTop w:val="0"/>
                  <w:marBottom w:val="0"/>
                  <w:divBdr>
                    <w:top w:val="none" w:sz="0" w:space="0" w:color="auto"/>
                    <w:left w:val="none" w:sz="0" w:space="0" w:color="auto"/>
                    <w:bottom w:val="none" w:sz="0" w:space="0" w:color="auto"/>
                    <w:right w:val="none" w:sz="0" w:space="0" w:color="auto"/>
                  </w:divBdr>
                </w:div>
                <w:div w:id="2105565587">
                  <w:marLeft w:val="0"/>
                  <w:marRight w:val="0"/>
                  <w:marTop w:val="0"/>
                  <w:marBottom w:val="0"/>
                  <w:divBdr>
                    <w:top w:val="none" w:sz="0" w:space="0" w:color="auto"/>
                    <w:left w:val="none" w:sz="0" w:space="0" w:color="auto"/>
                    <w:bottom w:val="none" w:sz="0" w:space="0" w:color="auto"/>
                    <w:right w:val="none" w:sz="0" w:space="0" w:color="auto"/>
                  </w:divBdr>
                </w:div>
                <w:div w:id="1754661084">
                  <w:marLeft w:val="0"/>
                  <w:marRight w:val="0"/>
                  <w:marTop w:val="0"/>
                  <w:marBottom w:val="0"/>
                  <w:divBdr>
                    <w:top w:val="none" w:sz="0" w:space="0" w:color="auto"/>
                    <w:left w:val="none" w:sz="0" w:space="0" w:color="auto"/>
                    <w:bottom w:val="none" w:sz="0" w:space="0" w:color="auto"/>
                    <w:right w:val="none" w:sz="0" w:space="0" w:color="auto"/>
                  </w:divBdr>
                </w:div>
                <w:div w:id="2077625819">
                  <w:marLeft w:val="0"/>
                  <w:marRight w:val="0"/>
                  <w:marTop w:val="0"/>
                  <w:marBottom w:val="0"/>
                  <w:divBdr>
                    <w:top w:val="none" w:sz="0" w:space="0" w:color="auto"/>
                    <w:left w:val="none" w:sz="0" w:space="0" w:color="auto"/>
                    <w:bottom w:val="none" w:sz="0" w:space="0" w:color="auto"/>
                    <w:right w:val="none" w:sz="0" w:space="0" w:color="auto"/>
                  </w:divBdr>
                </w:div>
                <w:div w:id="586422952">
                  <w:marLeft w:val="0"/>
                  <w:marRight w:val="0"/>
                  <w:marTop w:val="0"/>
                  <w:marBottom w:val="0"/>
                  <w:divBdr>
                    <w:top w:val="none" w:sz="0" w:space="0" w:color="auto"/>
                    <w:left w:val="none" w:sz="0" w:space="0" w:color="auto"/>
                    <w:bottom w:val="none" w:sz="0" w:space="0" w:color="auto"/>
                    <w:right w:val="none" w:sz="0" w:space="0" w:color="auto"/>
                  </w:divBdr>
                </w:div>
                <w:div w:id="553856906">
                  <w:marLeft w:val="0"/>
                  <w:marRight w:val="0"/>
                  <w:marTop w:val="0"/>
                  <w:marBottom w:val="0"/>
                  <w:divBdr>
                    <w:top w:val="none" w:sz="0" w:space="0" w:color="auto"/>
                    <w:left w:val="none" w:sz="0" w:space="0" w:color="auto"/>
                    <w:bottom w:val="none" w:sz="0" w:space="0" w:color="auto"/>
                    <w:right w:val="none" w:sz="0" w:space="0" w:color="auto"/>
                  </w:divBdr>
                </w:div>
                <w:div w:id="1651590639">
                  <w:marLeft w:val="0"/>
                  <w:marRight w:val="0"/>
                  <w:marTop w:val="0"/>
                  <w:marBottom w:val="0"/>
                  <w:divBdr>
                    <w:top w:val="none" w:sz="0" w:space="0" w:color="auto"/>
                    <w:left w:val="none" w:sz="0" w:space="0" w:color="auto"/>
                    <w:bottom w:val="none" w:sz="0" w:space="0" w:color="auto"/>
                    <w:right w:val="none" w:sz="0" w:space="0" w:color="auto"/>
                  </w:divBdr>
                </w:div>
                <w:div w:id="1802964879">
                  <w:marLeft w:val="0"/>
                  <w:marRight w:val="0"/>
                  <w:marTop w:val="0"/>
                  <w:marBottom w:val="0"/>
                  <w:divBdr>
                    <w:top w:val="none" w:sz="0" w:space="0" w:color="auto"/>
                    <w:left w:val="none" w:sz="0" w:space="0" w:color="auto"/>
                    <w:bottom w:val="none" w:sz="0" w:space="0" w:color="auto"/>
                    <w:right w:val="none" w:sz="0" w:space="0" w:color="auto"/>
                  </w:divBdr>
                </w:div>
                <w:div w:id="1907915777">
                  <w:marLeft w:val="0"/>
                  <w:marRight w:val="0"/>
                  <w:marTop w:val="0"/>
                  <w:marBottom w:val="0"/>
                  <w:divBdr>
                    <w:top w:val="none" w:sz="0" w:space="0" w:color="auto"/>
                    <w:left w:val="none" w:sz="0" w:space="0" w:color="auto"/>
                    <w:bottom w:val="none" w:sz="0" w:space="0" w:color="auto"/>
                    <w:right w:val="none" w:sz="0" w:space="0" w:color="auto"/>
                  </w:divBdr>
                </w:div>
                <w:div w:id="1622571507">
                  <w:marLeft w:val="0"/>
                  <w:marRight w:val="0"/>
                  <w:marTop w:val="0"/>
                  <w:marBottom w:val="0"/>
                  <w:divBdr>
                    <w:top w:val="none" w:sz="0" w:space="0" w:color="auto"/>
                    <w:left w:val="none" w:sz="0" w:space="0" w:color="auto"/>
                    <w:bottom w:val="none" w:sz="0" w:space="0" w:color="auto"/>
                    <w:right w:val="none" w:sz="0" w:space="0" w:color="auto"/>
                  </w:divBdr>
                </w:div>
                <w:div w:id="2143421035">
                  <w:marLeft w:val="0"/>
                  <w:marRight w:val="0"/>
                  <w:marTop w:val="0"/>
                  <w:marBottom w:val="0"/>
                  <w:divBdr>
                    <w:top w:val="none" w:sz="0" w:space="0" w:color="auto"/>
                    <w:left w:val="none" w:sz="0" w:space="0" w:color="auto"/>
                    <w:bottom w:val="none" w:sz="0" w:space="0" w:color="auto"/>
                    <w:right w:val="none" w:sz="0" w:space="0" w:color="auto"/>
                  </w:divBdr>
                </w:div>
                <w:div w:id="1485851520">
                  <w:marLeft w:val="0"/>
                  <w:marRight w:val="0"/>
                  <w:marTop w:val="0"/>
                  <w:marBottom w:val="0"/>
                  <w:divBdr>
                    <w:top w:val="none" w:sz="0" w:space="0" w:color="auto"/>
                    <w:left w:val="none" w:sz="0" w:space="0" w:color="auto"/>
                    <w:bottom w:val="none" w:sz="0" w:space="0" w:color="auto"/>
                    <w:right w:val="none" w:sz="0" w:space="0" w:color="auto"/>
                  </w:divBdr>
                </w:div>
                <w:div w:id="177283116">
                  <w:marLeft w:val="0"/>
                  <w:marRight w:val="0"/>
                  <w:marTop w:val="0"/>
                  <w:marBottom w:val="0"/>
                  <w:divBdr>
                    <w:top w:val="none" w:sz="0" w:space="0" w:color="auto"/>
                    <w:left w:val="none" w:sz="0" w:space="0" w:color="auto"/>
                    <w:bottom w:val="none" w:sz="0" w:space="0" w:color="auto"/>
                    <w:right w:val="none" w:sz="0" w:space="0" w:color="auto"/>
                  </w:divBdr>
                </w:div>
                <w:div w:id="1106462170">
                  <w:marLeft w:val="0"/>
                  <w:marRight w:val="0"/>
                  <w:marTop w:val="0"/>
                  <w:marBottom w:val="0"/>
                  <w:divBdr>
                    <w:top w:val="none" w:sz="0" w:space="0" w:color="auto"/>
                    <w:left w:val="none" w:sz="0" w:space="0" w:color="auto"/>
                    <w:bottom w:val="none" w:sz="0" w:space="0" w:color="auto"/>
                    <w:right w:val="none" w:sz="0" w:space="0" w:color="auto"/>
                  </w:divBdr>
                </w:div>
                <w:div w:id="1234049187">
                  <w:marLeft w:val="0"/>
                  <w:marRight w:val="0"/>
                  <w:marTop w:val="0"/>
                  <w:marBottom w:val="0"/>
                  <w:divBdr>
                    <w:top w:val="none" w:sz="0" w:space="0" w:color="auto"/>
                    <w:left w:val="none" w:sz="0" w:space="0" w:color="auto"/>
                    <w:bottom w:val="none" w:sz="0" w:space="0" w:color="auto"/>
                    <w:right w:val="none" w:sz="0" w:space="0" w:color="auto"/>
                  </w:divBdr>
                </w:div>
                <w:div w:id="1011835005">
                  <w:marLeft w:val="0"/>
                  <w:marRight w:val="0"/>
                  <w:marTop w:val="0"/>
                  <w:marBottom w:val="0"/>
                  <w:divBdr>
                    <w:top w:val="none" w:sz="0" w:space="0" w:color="auto"/>
                    <w:left w:val="none" w:sz="0" w:space="0" w:color="auto"/>
                    <w:bottom w:val="none" w:sz="0" w:space="0" w:color="auto"/>
                    <w:right w:val="none" w:sz="0" w:space="0" w:color="auto"/>
                  </w:divBdr>
                </w:div>
                <w:div w:id="983314494">
                  <w:marLeft w:val="0"/>
                  <w:marRight w:val="0"/>
                  <w:marTop w:val="0"/>
                  <w:marBottom w:val="0"/>
                  <w:divBdr>
                    <w:top w:val="none" w:sz="0" w:space="0" w:color="auto"/>
                    <w:left w:val="none" w:sz="0" w:space="0" w:color="auto"/>
                    <w:bottom w:val="none" w:sz="0" w:space="0" w:color="auto"/>
                    <w:right w:val="none" w:sz="0" w:space="0" w:color="auto"/>
                  </w:divBdr>
                </w:div>
                <w:div w:id="1067387541">
                  <w:marLeft w:val="0"/>
                  <w:marRight w:val="0"/>
                  <w:marTop w:val="0"/>
                  <w:marBottom w:val="0"/>
                  <w:divBdr>
                    <w:top w:val="none" w:sz="0" w:space="0" w:color="auto"/>
                    <w:left w:val="none" w:sz="0" w:space="0" w:color="auto"/>
                    <w:bottom w:val="none" w:sz="0" w:space="0" w:color="auto"/>
                    <w:right w:val="none" w:sz="0" w:space="0" w:color="auto"/>
                  </w:divBdr>
                </w:div>
                <w:div w:id="1970698679">
                  <w:marLeft w:val="0"/>
                  <w:marRight w:val="0"/>
                  <w:marTop w:val="0"/>
                  <w:marBottom w:val="0"/>
                  <w:divBdr>
                    <w:top w:val="none" w:sz="0" w:space="0" w:color="auto"/>
                    <w:left w:val="none" w:sz="0" w:space="0" w:color="auto"/>
                    <w:bottom w:val="none" w:sz="0" w:space="0" w:color="auto"/>
                    <w:right w:val="none" w:sz="0" w:space="0" w:color="auto"/>
                  </w:divBdr>
                </w:div>
                <w:div w:id="2118325766">
                  <w:marLeft w:val="0"/>
                  <w:marRight w:val="0"/>
                  <w:marTop w:val="0"/>
                  <w:marBottom w:val="0"/>
                  <w:divBdr>
                    <w:top w:val="none" w:sz="0" w:space="0" w:color="auto"/>
                    <w:left w:val="none" w:sz="0" w:space="0" w:color="auto"/>
                    <w:bottom w:val="none" w:sz="0" w:space="0" w:color="auto"/>
                    <w:right w:val="none" w:sz="0" w:space="0" w:color="auto"/>
                  </w:divBdr>
                </w:div>
                <w:div w:id="1863670208">
                  <w:marLeft w:val="0"/>
                  <w:marRight w:val="0"/>
                  <w:marTop w:val="0"/>
                  <w:marBottom w:val="0"/>
                  <w:divBdr>
                    <w:top w:val="none" w:sz="0" w:space="0" w:color="auto"/>
                    <w:left w:val="none" w:sz="0" w:space="0" w:color="auto"/>
                    <w:bottom w:val="none" w:sz="0" w:space="0" w:color="auto"/>
                    <w:right w:val="none" w:sz="0" w:space="0" w:color="auto"/>
                  </w:divBdr>
                </w:div>
                <w:div w:id="1047342625">
                  <w:marLeft w:val="0"/>
                  <w:marRight w:val="0"/>
                  <w:marTop w:val="0"/>
                  <w:marBottom w:val="0"/>
                  <w:divBdr>
                    <w:top w:val="none" w:sz="0" w:space="0" w:color="auto"/>
                    <w:left w:val="none" w:sz="0" w:space="0" w:color="auto"/>
                    <w:bottom w:val="none" w:sz="0" w:space="0" w:color="auto"/>
                    <w:right w:val="none" w:sz="0" w:space="0" w:color="auto"/>
                  </w:divBdr>
                </w:div>
                <w:div w:id="1201355779">
                  <w:marLeft w:val="0"/>
                  <w:marRight w:val="0"/>
                  <w:marTop w:val="0"/>
                  <w:marBottom w:val="0"/>
                  <w:divBdr>
                    <w:top w:val="none" w:sz="0" w:space="0" w:color="auto"/>
                    <w:left w:val="none" w:sz="0" w:space="0" w:color="auto"/>
                    <w:bottom w:val="none" w:sz="0" w:space="0" w:color="auto"/>
                    <w:right w:val="none" w:sz="0" w:space="0" w:color="auto"/>
                  </w:divBdr>
                </w:div>
                <w:div w:id="1789154329">
                  <w:marLeft w:val="0"/>
                  <w:marRight w:val="0"/>
                  <w:marTop w:val="0"/>
                  <w:marBottom w:val="0"/>
                  <w:divBdr>
                    <w:top w:val="none" w:sz="0" w:space="0" w:color="auto"/>
                    <w:left w:val="none" w:sz="0" w:space="0" w:color="auto"/>
                    <w:bottom w:val="none" w:sz="0" w:space="0" w:color="auto"/>
                    <w:right w:val="none" w:sz="0" w:space="0" w:color="auto"/>
                  </w:divBdr>
                </w:div>
                <w:div w:id="1523200786">
                  <w:marLeft w:val="0"/>
                  <w:marRight w:val="0"/>
                  <w:marTop w:val="0"/>
                  <w:marBottom w:val="0"/>
                  <w:divBdr>
                    <w:top w:val="none" w:sz="0" w:space="0" w:color="auto"/>
                    <w:left w:val="none" w:sz="0" w:space="0" w:color="auto"/>
                    <w:bottom w:val="none" w:sz="0" w:space="0" w:color="auto"/>
                    <w:right w:val="none" w:sz="0" w:space="0" w:color="auto"/>
                  </w:divBdr>
                </w:div>
                <w:div w:id="1320381648">
                  <w:marLeft w:val="0"/>
                  <w:marRight w:val="0"/>
                  <w:marTop w:val="0"/>
                  <w:marBottom w:val="0"/>
                  <w:divBdr>
                    <w:top w:val="none" w:sz="0" w:space="0" w:color="auto"/>
                    <w:left w:val="none" w:sz="0" w:space="0" w:color="auto"/>
                    <w:bottom w:val="none" w:sz="0" w:space="0" w:color="auto"/>
                    <w:right w:val="none" w:sz="0" w:space="0" w:color="auto"/>
                  </w:divBdr>
                </w:div>
                <w:div w:id="417793611">
                  <w:marLeft w:val="0"/>
                  <w:marRight w:val="0"/>
                  <w:marTop w:val="0"/>
                  <w:marBottom w:val="0"/>
                  <w:divBdr>
                    <w:top w:val="none" w:sz="0" w:space="0" w:color="auto"/>
                    <w:left w:val="none" w:sz="0" w:space="0" w:color="auto"/>
                    <w:bottom w:val="none" w:sz="0" w:space="0" w:color="auto"/>
                    <w:right w:val="none" w:sz="0" w:space="0" w:color="auto"/>
                  </w:divBdr>
                </w:div>
                <w:div w:id="24840231">
                  <w:marLeft w:val="0"/>
                  <w:marRight w:val="0"/>
                  <w:marTop w:val="0"/>
                  <w:marBottom w:val="0"/>
                  <w:divBdr>
                    <w:top w:val="none" w:sz="0" w:space="0" w:color="auto"/>
                    <w:left w:val="none" w:sz="0" w:space="0" w:color="auto"/>
                    <w:bottom w:val="none" w:sz="0" w:space="0" w:color="auto"/>
                    <w:right w:val="none" w:sz="0" w:space="0" w:color="auto"/>
                  </w:divBdr>
                </w:div>
                <w:div w:id="974723754">
                  <w:marLeft w:val="0"/>
                  <w:marRight w:val="0"/>
                  <w:marTop w:val="0"/>
                  <w:marBottom w:val="0"/>
                  <w:divBdr>
                    <w:top w:val="none" w:sz="0" w:space="0" w:color="auto"/>
                    <w:left w:val="none" w:sz="0" w:space="0" w:color="auto"/>
                    <w:bottom w:val="none" w:sz="0" w:space="0" w:color="auto"/>
                    <w:right w:val="none" w:sz="0" w:space="0" w:color="auto"/>
                  </w:divBdr>
                </w:div>
                <w:div w:id="52167261">
                  <w:marLeft w:val="0"/>
                  <w:marRight w:val="0"/>
                  <w:marTop w:val="0"/>
                  <w:marBottom w:val="0"/>
                  <w:divBdr>
                    <w:top w:val="none" w:sz="0" w:space="0" w:color="auto"/>
                    <w:left w:val="none" w:sz="0" w:space="0" w:color="auto"/>
                    <w:bottom w:val="none" w:sz="0" w:space="0" w:color="auto"/>
                    <w:right w:val="none" w:sz="0" w:space="0" w:color="auto"/>
                  </w:divBdr>
                </w:div>
                <w:div w:id="929266898">
                  <w:marLeft w:val="0"/>
                  <w:marRight w:val="0"/>
                  <w:marTop w:val="0"/>
                  <w:marBottom w:val="0"/>
                  <w:divBdr>
                    <w:top w:val="none" w:sz="0" w:space="0" w:color="auto"/>
                    <w:left w:val="none" w:sz="0" w:space="0" w:color="auto"/>
                    <w:bottom w:val="none" w:sz="0" w:space="0" w:color="auto"/>
                    <w:right w:val="none" w:sz="0" w:space="0" w:color="auto"/>
                  </w:divBdr>
                </w:div>
                <w:div w:id="637422926">
                  <w:marLeft w:val="0"/>
                  <w:marRight w:val="0"/>
                  <w:marTop w:val="0"/>
                  <w:marBottom w:val="0"/>
                  <w:divBdr>
                    <w:top w:val="none" w:sz="0" w:space="0" w:color="auto"/>
                    <w:left w:val="none" w:sz="0" w:space="0" w:color="auto"/>
                    <w:bottom w:val="none" w:sz="0" w:space="0" w:color="auto"/>
                    <w:right w:val="none" w:sz="0" w:space="0" w:color="auto"/>
                  </w:divBdr>
                </w:div>
                <w:div w:id="1333534922">
                  <w:marLeft w:val="0"/>
                  <w:marRight w:val="0"/>
                  <w:marTop w:val="0"/>
                  <w:marBottom w:val="0"/>
                  <w:divBdr>
                    <w:top w:val="none" w:sz="0" w:space="0" w:color="auto"/>
                    <w:left w:val="none" w:sz="0" w:space="0" w:color="auto"/>
                    <w:bottom w:val="none" w:sz="0" w:space="0" w:color="auto"/>
                    <w:right w:val="none" w:sz="0" w:space="0" w:color="auto"/>
                  </w:divBdr>
                </w:div>
                <w:div w:id="1935699314">
                  <w:marLeft w:val="0"/>
                  <w:marRight w:val="0"/>
                  <w:marTop w:val="0"/>
                  <w:marBottom w:val="0"/>
                  <w:divBdr>
                    <w:top w:val="none" w:sz="0" w:space="0" w:color="auto"/>
                    <w:left w:val="none" w:sz="0" w:space="0" w:color="auto"/>
                    <w:bottom w:val="none" w:sz="0" w:space="0" w:color="auto"/>
                    <w:right w:val="none" w:sz="0" w:space="0" w:color="auto"/>
                  </w:divBdr>
                </w:div>
                <w:div w:id="1179199943">
                  <w:marLeft w:val="0"/>
                  <w:marRight w:val="0"/>
                  <w:marTop w:val="0"/>
                  <w:marBottom w:val="0"/>
                  <w:divBdr>
                    <w:top w:val="none" w:sz="0" w:space="0" w:color="auto"/>
                    <w:left w:val="none" w:sz="0" w:space="0" w:color="auto"/>
                    <w:bottom w:val="none" w:sz="0" w:space="0" w:color="auto"/>
                    <w:right w:val="none" w:sz="0" w:space="0" w:color="auto"/>
                  </w:divBdr>
                </w:div>
                <w:div w:id="1480879487">
                  <w:marLeft w:val="0"/>
                  <w:marRight w:val="0"/>
                  <w:marTop w:val="0"/>
                  <w:marBottom w:val="0"/>
                  <w:divBdr>
                    <w:top w:val="none" w:sz="0" w:space="0" w:color="auto"/>
                    <w:left w:val="none" w:sz="0" w:space="0" w:color="auto"/>
                    <w:bottom w:val="none" w:sz="0" w:space="0" w:color="auto"/>
                    <w:right w:val="none" w:sz="0" w:space="0" w:color="auto"/>
                  </w:divBdr>
                </w:div>
                <w:div w:id="1010371007">
                  <w:marLeft w:val="0"/>
                  <w:marRight w:val="0"/>
                  <w:marTop w:val="0"/>
                  <w:marBottom w:val="0"/>
                  <w:divBdr>
                    <w:top w:val="none" w:sz="0" w:space="0" w:color="auto"/>
                    <w:left w:val="none" w:sz="0" w:space="0" w:color="auto"/>
                    <w:bottom w:val="none" w:sz="0" w:space="0" w:color="auto"/>
                    <w:right w:val="none" w:sz="0" w:space="0" w:color="auto"/>
                  </w:divBdr>
                </w:div>
                <w:div w:id="1896816145">
                  <w:marLeft w:val="0"/>
                  <w:marRight w:val="0"/>
                  <w:marTop w:val="0"/>
                  <w:marBottom w:val="0"/>
                  <w:divBdr>
                    <w:top w:val="none" w:sz="0" w:space="0" w:color="auto"/>
                    <w:left w:val="none" w:sz="0" w:space="0" w:color="auto"/>
                    <w:bottom w:val="none" w:sz="0" w:space="0" w:color="auto"/>
                    <w:right w:val="none" w:sz="0" w:space="0" w:color="auto"/>
                  </w:divBdr>
                </w:div>
                <w:div w:id="10576371">
                  <w:marLeft w:val="0"/>
                  <w:marRight w:val="0"/>
                  <w:marTop w:val="0"/>
                  <w:marBottom w:val="0"/>
                  <w:divBdr>
                    <w:top w:val="none" w:sz="0" w:space="0" w:color="auto"/>
                    <w:left w:val="none" w:sz="0" w:space="0" w:color="auto"/>
                    <w:bottom w:val="none" w:sz="0" w:space="0" w:color="auto"/>
                    <w:right w:val="none" w:sz="0" w:space="0" w:color="auto"/>
                  </w:divBdr>
                </w:div>
                <w:div w:id="1093210087">
                  <w:marLeft w:val="0"/>
                  <w:marRight w:val="0"/>
                  <w:marTop w:val="0"/>
                  <w:marBottom w:val="0"/>
                  <w:divBdr>
                    <w:top w:val="none" w:sz="0" w:space="0" w:color="auto"/>
                    <w:left w:val="none" w:sz="0" w:space="0" w:color="auto"/>
                    <w:bottom w:val="none" w:sz="0" w:space="0" w:color="auto"/>
                    <w:right w:val="none" w:sz="0" w:space="0" w:color="auto"/>
                  </w:divBdr>
                </w:div>
                <w:div w:id="697512472">
                  <w:marLeft w:val="0"/>
                  <w:marRight w:val="0"/>
                  <w:marTop w:val="0"/>
                  <w:marBottom w:val="0"/>
                  <w:divBdr>
                    <w:top w:val="none" w:sz="0" w:space="0" w:color="auto"/>
                    <w:left w:val="none" w:sz="0" w:space="0" w:color="auto"/>
                    <w:bottom w:val="none" w:sz="0" w:space="0" w:color="auto"/>
                    <w:right w:val="none" w:sz="0" w:space="0" w:color="auto"/>
                  </w:divBdr>
                </w:div>
                <w:div w:id="1801268828">
                  <w:marLeft w:val="0"/>
                  <w:marRight w:val="0"/>
                  <w:marTop w:val="0"/>
                  <w:marBottom w:val="0"/>
                  <w:divBdr>
                    <w:top w:val="none" w:sz="0" w:space="0" w:color="auto"/>
                    <w:left w:val="none" w:sz="0" w:space="0" w:color="auto"/>
                    <w:bottom w:val="none" w:sz="0" w:space="0" w:color="auto"/>
                    <w:right w:val="none" w:sz="0" w:space="0" w:color="auto"/>
                  </w:divBdr>
                </w:div>
                <w:div w:id="84542795">
                  <w:marLeft w:val="0"/>
                  <w:marRight w:val="0"/>
                  <w:marTop w:val="0"/>
                  <w:marBottom w:val="0"/>
                  <w:divBdr>
                    <w:top w:val="none" w:sz="0" w:space="0" w:color="auto"/>
                    <w:left w:val="none" w:sz="0" w:space="0" w:color="auto"/>
                    <w:bottom w:val="none" w:sz="0" w:space="0" w:color="auto"/>
                    <w:right w:val="none" w:sz="0" w:space="0" w:color="auto"/>
                  </w:divBdr>
                </w:div>
                <w:div w:id="690912374">
                  <w:marLeft w:val="0"/>
                  <w:marRight w:val="0"/>
                  <w:marTop w:val="0"/>
                  <w:marBottom w:val="0"/>
                  <w:divBdr>
                    <w:top w:val="none" w:sz="0" w:space="0" w:color="auto"/>
                    <w:left w:val="none" w:sz="0" w:space="0" w:color="auto"/>
                    <w:bottom w:val="none" w:sz="0" w:space="0" w:color="auto"/>
                    <w:right w:val="none" w:sz="0" w:space="0" w:color="auto"/>
                  </w:divBdr>
                </w:div>
                <w:div w:id="1490634634">
                  <w:marLeft w:val="0"/>
                  <w:marRight w:val="0"/>
                  <w:marTop w:val="0"/>
                  <w:marBottom w:val="0"/>
                  <w:divBdr>
                    <w:top w:val="none" w:sz="0" w:space="0" w:color="auto"/>
                    <w:left w:val="none" w:sz="0" w:space="0" w:color="auto"/>
                    <w:bottom w:val="none" w:sz="0" w:space="0" w:color="auto"/>
                    <w:right w:val="none" w:sz="0" w:space="0" w:color="auto"/>
                  </w:divBdr>
                </w:div>
                <w:div w:id="642734299">
                  <w:marLeft w:val="0"/>
                  <w:marRight w:val="0"/>
                  <w:marTop w:val="0"/>
                  <w:marBottom w:val="0"/>
                  <w:divBdr>
                    <w:top w:val="none" w:sz="0" w:space="0" w:color="auto"/>
                    <w:left w:val="none" w:sz="0" w:space="0" w:color="auto"/>
                    <w:bottom w:val="none" w:sz="0" w:space="0" w:color="auto"/>
                    <w:right w:val="none" w:sz="0" w:space="0" w:color="auto"/>
                  </w:divBdr>
                </w:div>
                <w:div w:id="2003239104">
                  <w:marLeft w:val="0"/>
                  <w:marRight w:val="0"/>
                  <w:marTop w:val="0"/>
                  <w:marBottom w:val="0"/>
                  <w:divBdr>
                    <w:top w:val="none" w:sz="0" w:space="0" w:color="auto"/>
                    <w:left w:val="none" w:sz="0" w:space="0" w:color="auto"/>
                    <w:bottom w:val="none" w:sz="0" w:space="0" w:color="auto"/>
                    <w:right w:val="none" w:sz="0" w:space="0" w:color="auto"/>
                  </w:divBdr>
                </w:div>
                <w:div w:id="1339116786">
                  <w:marLeft w:val="0"/>
                  <w:marRight w:val="0"/>
                  <w:marTop w:val="0"/>
                  <w:marBottom w:val="0"/>
                  <w:divBdr>
                    <w:top w:val="none" w:sz="0" w:space="0" w:color="auto"/>
                    <w:left w:val="none" w:sz="0" w:space="0" w:color="auto"/>
                    <w:bottom w:val="none" w:sz="0" w:space="0" w:color="auto"/>
                    <w:right w:val="none" w:sz="0" w:space="0" w:color="auto"/>
                  </w:divBdr>
                </w:div>
                <w:div w:id="55395736">
                  <w:marLeft w:val="0"/>
                  <w:marRight w:val="0"/>
                  <w:marTop w:val="0"/>
                  <w:marBottom w:val="0"/>
                  <w:divBdr>
                    <w:top w:val="none" w:sz="0" w:space="0" w:color="auto"/>
                    <w:left w:val="none" w:sz="0" w:space="0" w:color="auto"/>
                    <w:bottom w:val="none" w:sz="0" w:space="0" w:color="auto"/>
                    <w:right w:val="none" w:sz="0" w:space="0" w:color="auto"/>
                  </w:divBdr>
                </w:div>
                <w:div w:id="129596463">
                  <w:marLeft w:val="0"/>
                  <w:marRight w:val="0"/>
                  <w:marTop w:val="0"/>
                  <w:marBottom w:val="0"/>
                  <w:divBdr>
                    <w:top w:val="none" w:sz="0" w:space="0" w:color="auto"/>
                    <w:left w:val="none" w:sz="0" w:space="0" w:color="auto"/>
                    <w:bottom w:val="none" w:sz="0" w:space="0" w:color="auto"/>
                    <w:right w:val="none" w:sz="0" w:space="0" w:color="auto"/>
                  </w:divBdr>
                </w:div>
                <w:div w:id="1140074180">
                  <w:marLeft w:val="0"/>
                  <w:marRight w:val="0"/>
                  <w:marTop w:val="0"/>
                  <w:marBottom w:val="0"/>
                  <w:divBdr>
                    <w:top w:val="none" w:sz="0" w:space="0" w:color="auto"/>
                    <w:left w:val="none" w:sz="0" w:space="0" w:color="auto"/>
                    <w:bottom w:val="none" w:sz="0" w:space="0" w:color="auto"/>
                    <w:right w:val="none" w:sz="0" w:space="0" w:color="auto"/>
                  </w:divBdr>
                </w:div>
                <w:div w:id="1081875467">
                  <w:marLeft w:val="0"/>
                  <w:marRight w:val="0"/>
                  <w:marTop w:val="0"/>
                  <w:marBottom w:val="0"/>
                  <w:divBdr>
                    <w:top w:val="none" w:sz="0" w:space="0" w:color="auto"/>
                    <w:left w:val="none" w:sz="0" w:space="0" w:color="auto"/>
                    <w:bottom w:val="none" w:sz="0" w:space="0" w:color="auto"/>
                    <w:right w:val="none" w:sz="0" w:space="0" w:color="auto"/>
                  </w:divBdr>
                </w:div>
                <w:div w:id="1839348167">
                  <w:marLeft w:val="0"/>
                  <w:marRight w:val="0"/>
                  <w:marTop w:val="0"/>
                  <w:marBottom w:val="0"/>
                  <w:divBdr>
                    <w:top w:val="none" w:sz="0" w:space="0" w:color="auto"/>
                    <w:left w:val="none" w:sz="0" w:space="0" w:color="auto"/>
                    <w:bottom w:val="none" w:sz="0" w:space="0" w:color="auto"/>
                    <w:right w:val="none" w:sz="0" w:space="0" w:color="auto"/>
                  </w:divBdr>
                </w:div>
                <w:div w:id="582422670">
                  <w:marLeft w:val="0"/>
                  <w:marRight w:val="0"/>
                  <w:marTop w:val="0"/>
                  <w:marBottom w:val="0"/>
                  <w:divBdr>
                    <w:top w:val="none" w:sz="0" w:space="0" w:color="auto"/>
                    <w:left w:val="none" w:sz="0" w:space="0" w:color="auto"/>
                    <w:bottom w:val="none" w:sz="0" w:space="0" w:color="auto"/>
                    <w:right w:val="none" w:sz="0" w:space="0" w:color="auto"/>
                  </w:divBdr>
                </w:div>
                <w:div w:id="384720504">
                  <w:marLeft w:val="0"/>
                  <w:marRight w:val="0"/>
                  <w:marTop w:val="0"/>
                  <w:marBottom w:val="0"/>
                  <w:divBdr>
                    <w:top w:val="none" w:sz="0" w:space="0" w:color="auto"/>
                    <w:left w:val="none" w:sz="0" w:space="0" w:color="auto"/>
                    <w:bottom w:val="none" w:sz="0" w:space="0" w:color="auto"/>
                    <w:right w:val="none" w:sz="0" w:space="0" w:color="auto"/>
                  </w:divBdr>
                </w:div>
                <w:div w:id="1265069841">
                  <w:marLeft w:val="0"/>
                  <w:marRight w:val="0"/>
                  <w:marTop w:val="0"/>
                  <w:marBottom w:val="0"/>
                  <w:divBdr>
                    <w:top w:val="none" w:sz="0" w:space="0" w:color="auto"/>
                    <w:left w:val="none" w:sz="0" w:space="0" w:color="auto"/>
                    <w:bottom w:val="none" w:sz="0" w:space="0" w:color="auto"/>
                    <w:right w:val="none" w:sz="0" w:space="0" w:color="auto"/>
                  </w:divBdr>
                </w:div>
                <w:div w:id="135488022">
                  <w:marLeft w:val="0"/>
                  <w:marRight w:val="0"/>
                  <w:marTop w:val="0"/>
                  <w:marBottom w:val="0"/>
                  <w:divBdr>
                    <w:top w:val="none" w:sz="0" w:space="0" w:color="auto"/>
                    <w:left w:val="none" w:sz="0" w:space="0" w:color="auto"/>
                    <w:bottom w:val="none" w:sz="0" w:space="0" w:color="auto"/>
                    <w:right w:val="none" w:sz="0" w:space="0" w:color="auto"/>
                  </w:divBdr>
                </w:div>
                <w:div w:id="457534486">
                  <w:marLeft w:val="0"/>
                  <w:marRight w:val="0"/>
                  <w:marTop w:val="0"/>
                  <w:marBottom w:val="0"/>
                  <w:divBdr>
                    <w:top w:val="none" w:sz="0" w:space="0" w:color="auto"/>
                    <w:left w:val="none" w:sz="0" w:space="0" w:color="auto"/>
                    <w:bottom w:val="none" w:sz="0" w:space="0" w:color="auto"/>
                    <w:right w:val="none" w:sz="0" w:space="0" w:color="auto"/>
                  </w:divBdr>
                </w:div>
                <w:div w:id="891697163">
                  <w:marLeft w:val="0"/>
                  <w:marRight w:val="0"/>
                  <w:marTop w:val="0"/>
                  <w:marBottom w:val="0"/>
                  <w:divBdr>
                    <w:top w:val="none" w:sz="0" w:space="0" w:color="auto"/>
                    <w:left w:val="none" w:sz="0" w:space="0" w:color="auto"/>
                    <w:bottom w:val="none" w:sz="0" w:space="0" w:color="auto"/>
                    <w:right w:val="none" w:sz="0" w:space="0" w:color="auto"/>
                  </w:divBdr>
                </w:div>
                <w:div w:id="163786248">
                  <w:marLeft w:val="0"/>
                  <w:marRight w:val="0"/>
                  <w:marTop w:val="0"/>
                  <w:marBottom w:val="0"/>
                  <w:divBdr>
                    <w:top w:val="none" w:sz="0" w:space="0" w:color="auto"/>
                    <w:left w:val="none" w:sz="0" w:space="0" w:color="auto"/>
                    <w:bottom w:val="none" w:sz="0" w:space="0" w:color="auto"/>
                    <w:right w:val="none" w:sz="0" w:space="0" w:color="auto"/>
                  </w:divBdr>
                </w:div>
                <w:div w:id="134874685">
                  <w:marLeft w:val="0"/>
                  <w:marRight w:val="0"/>
                  <w:marTop w:val="0"/>
                  <w:marBottom w:val="0"/>
                  <w:divBdr>
                    <w:top w:val="none" w:sz="0" w:space="0" w:color="auto"/>
                    <w:left w:val="none" w:sz="0" w:space="0" w:color="auto"/>
                    <w:bottom w:val="none" w:sz="0" w:space="0" w:color="auto"/>
                    <w:right w:val="none" w:sz="0" w:space="0" w:color="auto"/>
                  </w:divBdr>
                </w:div>
                <w:div w:id="1293514170">
                  <w:marLeft w:val="0"/>
                  <w:marRight w:val="0"/>
                  <w:marTop w:val="0"/>
                  <w:marBottom w:val="0"/>
                  <w:divBdr>
                    <w:top w:val="none" w:sz="0" w:space="0" w:color="auto"/>
                    <w:left w:val="none" w:sz="0" w:space="0" w:color="auto"/>
                    <w:bottom w:val="none" w:sz="0" w:space="0" w:color="auto"/>
                    <w:right w:val="none" w:sz="0" w:space="0" w:color="auto"/>
                  </w:divBdr>
                </w:div>
                <w:div w:id="305548605">
                  <w:marLeft w:val="0"/>
                  <w:marRight w:val="0"/>
                  <w:marTop w:val="0"/>
                  <w:marBottom w:val="0"/>
                  <w:divBdr>
                    <w:top w:val="none" w:sz="0" w:space="0" w:color="auto"/>
                    <w:left w:val="none" w:sz="0" w:space="0" w:color="auto"/>
                    <w:bottom w:val="none" w:sz="0" w:space="0" w:color="auto"/>
                    <w:right w:val="none" w:sz="0" w:space="0" w:color="auto"/>
                  </w:divBdr>
                </w:div>
                <w:div w:id="1143430413">
                  <w:marLeft w:val="0"/>
                  <w:marRight w:val="0"/>
                  <w:marTop w:val="0"/>
                  <w:marBottom w:val="0"/>
                  <w:divBdr>
                    <w:top w:val="none" w:sz="0" w:space="0" w:color="auto"/>
                    <w:left w:val="none" w:sz="0" w:space="0" w:color="auto"/>
                    <w:bottom w:val="none" w:sz="0" w:space="0" w:color="auto"/>
                    <w:right w:val="none" w:sz="0" w:space="0" w:color="auto"/>
                  </w:divBdr>
                </w:div>
                <w:div w:id="1744183971">
                  <w:marLeft w:val="0"/>
                  <w:marRight w:val="0"/>
                  <w:marTop w:val="0"/>
                  <w:marBottom w:val="0"/>
                  <w:divBdr>
                    <w:top w:val="none" w:sz="0" w:space="0" w:color="auto"/>
                    <w:left w:val="none" w:sz="0" w:space="0" w:color="auto"/>
                    <w:bottom w:val="none" w:sz="0" w:space="0" w:color="auto"/>
                    <w:right w:val="none" w:sz="0" w:space="0" w:color="auto"/>
                  </w:divBdr>
                </w:div>
                <w:div w:id="1496873779">
                  <w:marLeft w:val="0"/>
                  <w:marRight w:val="0"/>
                  <w:marTop w:val="0"/>
                  <w:marBottom w:val="0"/>
                  <w:divBdr>
                    <w:top w:val="none" w:sz="0" w:space="0" w:color="auto"/>
                    <w:left w:val="none" w:sz="0" w:space="0" w:color="auto"/>
                    <w:bottom w:val="none" w:sz="0" w:space="0" w:color="auto"/>
                    <w:right w:val="none" w:sz="0" w:space="0" w:color="auto"/>
                  </w:divBdr>
                </w:div>
                <w:div w:id="2110731516">
                  <w:marLeft w:val="0"/>
                  <w:marRight w:val="0"/>
                  <w:marTop w:val="0"/>
                  <w:marBottom w:val="0"/>
                  <w:divBdr>
                    <w:top w:val="none" w:sz="0" w:space="0" w:color="auto"/>
                    <w:left w:val="none" w:sz="0" w:space="0" w:color="auto"/>
                    <w:bottom w:val="none" w:sz="0" w:space="0" w:color="auto"/>
                    <w:right w:val="none" w:sz="0" w:space="0" w:color="auto"/>
                  </w:divBdr>
                </w:div>
                <w:div w:id="1030104130">
                  <w:marLeft w:val="0"/>
                  <w:marRight w:val="0"/>
                  <w:marTop w:val="0"/>
                  <w:marBottom w:val="0"/>
                  <w:divBdr>
                    <w:top w:val="none" w:sz="0" w:space="0" w:color="auto"/>
                    <w:left w:val="none" w:sz="0" w:space="0" w:color="auto"/>
                    <w:bottom w:val="none" w:sz="0" w:space="0" w:color="auto"/>
                    <w:right w:val="none" w:sz="0" w:space="0" w:color="auto"/>
                  </w:divBdr>
                </w:div>
                <w:div w:id="2061829422">
                  <w:marLeft w:val="0"/>
                  <w:marRight w:val="0"/>
                  <w:marTop w:val="0"/>
                  <w:marBottom w:val="0"/>
                  <w:divBdr>
                    <w:top w:val="none" w:sz="0" w:space="0" w:color="auto"/>
                    <w:left w:val="none" w:sz="0" w:space="0" w:color="auto"/>
                    <w:bottom w:val="none" w:sz="0" w:space="0" w:color="auto"/>
                    <w:right w:val="none" w:sz="0" w:space="0" w:color="auto"/>
                  </w:divBdr>
                </w:div>
                <w:div w:id="1271543771">
                  <w:marLeft w:val="0"/>
                  <w:marRight w:val="0"/>
                  <w:marTop w:val="0"/>
                  <w:marBottom w:val="0"/>
                  <w:divBdr>
                    <w:top w:val="none" w:sz="0" w:space="0" w:color="auto"/>
                    <w:left w:val="none" w:sz="0" w:space="0" w:color="auto"/>
                    <w:bottom w:val="none" w:sz="0" w:space="0" w:color="auto"/>
                    <w:right w:val="none" w:sz="0" w:space="0" w:color="auto"/>
                  </w:divBdr>
                </w:div>
                <w:div w:id="1549142487">
                  <w:marLeft w:val="0"/>
                  <w:marRight w:val="0"/>
                  <w:marTop w:val="0"/>
                  <w:marBottom w:val="0"/>
                  <w:divBdr>
                    <w:top w:val="none" w:sz="0" w:space="0" w:color="auto"/>
                    <w:left w:val="none" w:sz="0" w:space="0" w:color="auto"/>
                    <w:bottom w:val="none" w:sz="0" w:space="0" w:color="auto"/>
                    <w:right w:val="none" w:sz="0" w:space="0" w:color="auto"/>
                  </w:divBdr>
                </w:div>
                <w:div w:id="2016030657">
                  <w:marLeft w:val="0"/>
                  <w:marRight w:val="0"/>
                  <w:marTop w:val="0"/>
                  <w:marBottom w:val="0"/>
                  <w:divBdr>
                    <w:top w:val="none" w:sz="0" w:space="0" w:color="auto"/>
                    <w:left w:val="none" w:sz="0" w:space="0" w:color="auto"/>
                    <w:bottom w:val="none" w:sz="0" w:space="0" w:color="auto"/>
                    <w:right w:val="none" w:sz="0" w:space="0" w:color="auto"/>
                  </w:divBdr>
                </w:div>
                <w:div w:id="303776310">
                  <w:marLeft w:val="0"/>
                  <w:marRight w:val="0"/>
                  <w:marTop w:val="0"/>
                  <w:marBottom w:val="0"/>
                  <w:divBdr>
                    <w:top w:val="none" w:sz="0" w:space="0" w:color="auto"/>
                    <w:left w:val="none" w:sz="0" w:space="0" w:color="auto"/>
                    <w:bottom w:val="none" w:sz="0" w:space="0" w:color="auto"/>
                    <w:right w:val="none" w:sz="0" w:space="0" w:color="auto"/>
                  </w:divBdr>
                </w:div>
                <w:div w:id="466557545">
                  <w:marLeft w:val="0"/>
                  <w:marRight w:val="0"/>
                  <w:marTop w:val="0"/>
                  <w:marBottom w:val="0"/>
                  <w:divBdr>
                    <w:top w:val="none" w:sz="0" w:space="0" w:color="auto"/>
                    <w:left w:val="none" w:sz="0" w:space="0" w:color="auto"/>
                    <w:bottom w:val="none" w:sz="0" w:space="0" w:color="auto"/>
                    <w:right w:val="none" w:sz="0" w:space="0" w:color="auto"/>
                  </w:divBdr>
                </w:div>
                <w:div w:id="1110123689">
                  <w:marLeft w:val="0"/>
                  <w:marRight w:val="0"/>
                  <w:marTop w:val="0"/>
                  <w:marBottom w:val="0"/>
                  <w:divBdr>
                    <w:top w:val="none" w:sz="0" w:space="0" w:color="auto"/>
                    <w:left w:val="none" w:sz="0" w:space="0" w:color="auto"/>
                    <w:bottom w:val="none" w:sz="0" w:space="0" w:color="auto"/>
                    <w:right w:val="none" w:sz="0" w:space="0" w:color="auto"/>
                  </w:divBdr>
                </w:div>
                <w:div w:id="2078552313">
                  <w:marLeft w:val="0"/>
                  <w:marRight w:val="0"/>
                  <w:marTop w:val="0"/>
                  <w:marBottom w:val="0"/>
                  <w:divBdr>
                    <w:top w:val="none" w:sz="0" w:space="0" w:color="auto"/>
                    <w:left w:val="none" w:sz="0" w:space="0" w:color="auto"/>
                    <w:bottom w:val="none" w:sz="0" w:space="0" w:color="auto"/>
                    <w:right w:val="none" w:sz="0" w:space="0" w:color="auto"/>
                  </w:divBdr>
                </w:div>
                <w:div w:id="1779327271">
                  <w:marLeft w:val="0"/>
                  <w:marRight w:val="0"/>
                  <w:marTop w:val="0"/>
                  <w:marBottom w:val="0"/>
                  <w:divBdr>
                    <w:top w:val="none" w:sz="0" w:space="0" w:color="auto"/>
                    <w:left w:val="none" w:sz="0" w:space="0" w:color="auto"/>
                    <w:bottom w:val="none" w:sz="0" w:space="0" w:color="auto"/>
                    <w:right w:val="none" w:sz="0" w:space="0" w:color="auto"/>
                  </w:divBdr>
                </w:div>
                <w:div w:id="854684685">
                  <w:marLeft w:val="0"/>
                  <w:marRight w:val="0"/>
                  <w:marTop w:val="0"/>
                  <w:marBottom w:val="0"/>
                  <w:divBdr>
                    <w:top w:val="none" w:sz="0" w:space="0" w:color="auto"/>
                    <w:left w:val="none" w:sz="0" w:space="0" w:color="auto"/>
                    <w:bottom w:val="none" w:sz="0" w:space="0" w:color="auto"/>
                    <w:right w:val="none" w:sz="0" w:space="0" w:color="auto"/>
                  </w:divBdr>
                </w:div>
                <w:div w:id="1194805880">
                  <w:marLeft w:val="0"/>
                  <w:marRight w:val="0"/>
                  <w:marTop w:val="0"/>
                  <w:marBottom w:val="0"/>
                  <w:divBdr>
                    <w:top w:val="none" w:sz="0" w:space="0" w:color="auto"/>
                    <w:left w:val="none" w:sz="0" w:space="0" w:color="auto"/>
                    <w:bottom w:val="none" w:sz="0" w:space="0" w:color="auto"/>
                    <w:right w:val="none" w:sz="0" w:space="0" w:color="auto"/>
                  </w:divBdr>
                </w:div>
                <w:div w:id="131169589">
                  <w:marLeft w:val="0"/>
                  <w:marRight w:val="0"/>
                  <w:marTop w:val="0"/>
                  <w:marBottom w:val="0"/>
                  <w:divBdr>
                    <w:top w:val="none" w:sz="0" w:space="0" w:color="auto"/>
                    <w:left w:val="none" w:sz="0" w:space="0" w:color="auto"/>
                    <w:bottom w:val="none" w:sz="0" w:space="0" w:color="auto"/>
                    <w:right w:val="none" w:sz="0" w:space="0" w:color="auto"/>
                  </w:divBdr>
                </w:div>
                <w:div w:id="2120298785">
                  <w:marLeft w:val="0"/>
                  <w:marRight w:val="0"/>
                  <w:marTop w:val="0"/>
                  <w:marBottom w:val="0"/>
                  <w:divBdr>
                    <w:top w:val="none" w:sz="0" w:space="0" w:color="auto"/>
                    <w:left w:val="none" w:sz="0" w:space="0" w:color="auto"/>
                    <w:bottom w:val="none" w:sz="0" w:space="0" w:color="auto"/>
                    <w:right w:val="none" w:sz="0" w:space="0" w:color="auto"/>
                  </w:divBdr>
                </w:div>
                <w:div w:id="1712344587">
                  <w:marLeft w:val="0"/>
                  <w:marRight w:val="0"/>
                  <w:marTop w:val="0"/>
                  <w:marBottom w:val="0"/>
                  <w:divBdr>
                    <w:top w:val="none" w:sz="0" w:space="0" w:color="auto"/>
                    <w:left w:val="none" w:sz="0" w:space="0" w:color="auto"/>
                    <w:bottom w:val="none" w:sz="0" w:space="0" w:color="auto"/>
                    <w:right w:val="none" w:sz="0" w:space="0" w:color="auto"/>
                  </w:divBdr>
                </w:div>
                <w:div w:id="487554837">
                  <w:marLeft w:val="0"/>
                  <w:marRight w:val="0"/>
                  <w:marTop w:val="0"/>
                  <w:marBottom w:val="0"/>
                  <w:divBdr>
                    <w:top w:val="none" w:sz="0" w:space="0" w:color="auto"/>
                    <w:left w:val="none" w:sz="0" w:space="0" w:color="auto"/>
                    <w:bottom w:val="none" w:sz="0" w:space="0" w:color="auto"/>
                    <w:right w:val="none" w:sz="0" w:space="0" w:color="auto"/>
                  </w:divBdr>
                </w:div>
                <w:div w:id="49423759">
                  <w:marLeft w:val="0"/>
                  <w:marRight w:val="0"/>
                  <w:marTop w:val="0"/>
                  <w:marBottom w:val="0"/>
                  <w:divBdr>
                    <w:top w:val="none" w:sz="0" w:space="0" w:color="auto"/>
                    <w:left w:val="none" w:sz="0" w:space="0" w:color="auto"/>
                    <w:bottom w:val="none" w:sz="0" w:space="0" w:color="auto"/>
                    <w:right w:val="none" w:sz="0" w:space="0" w:color="auto"/>
                  </w:divBdr>
                </w:div>
                <w:div w:id="1840851189">
                  <w:marLeft w:val="0"/>
                  <w:marRight w:val="0"/>
                  <w:marTop w:val="0"/>
                  <w:marBottom w:val="0"/>
                  <w:divBdr>
                    <w:top w:val="none" w:sz="0" w:space="0" w:color="auto"/>
                    <w:left w:val="none" w:sz="0" w:space="0" w:color="auto"/>
                    <w:bottom w:val="none" w:sz="0" w:space="0" w:color="auto"/>
                    <w:right w:val="none" w:sz="0" w:space="0" w:color="auto"/>
                  </w:divBdr>
                </w:div>
                <w:div w:id="1153788432">
                  <w:marLeft w:val="0"/>
                  <w:marRight w:val="0"/>
                  <w:marTop w:val="0"/>
                  <w:marBottom w:val="0"/>
                  <w:divBdr>
                    <w:top w:val="none" w:sz="0" w:space="0" w:color="auto"/>
                    <w:left w:val="none" w:sz="0" w:space="0" w:color="auto"/>
                    <w:bottom w:val="none" w:sz="0" w:space="0" w:color="auto"/>
                    <w:right w:val="none" w:sz="0" w:space="0" w:color="auto"/>
                  </w:divBdr>
                </w:div>
                <w:div w:id="110132797">
                  <w:marLeft w:val="0"/>
                  <w:marRight w:val="0"/>
                  <w:marTop w:val="0"/>
                  <w:marBottom w:val="0"/>
                  <w:divBdr>
                    <w:top w:val="none" w:sz="0" w:space="0" w:color="auto"/>
                    <w:left w:val="none" w:sz="0" w:space="0" w:color="auto"/>
                    <w:bottom w:val="none" w:sz="0" w:space="0" w:color="auto"/>
                    <w:right w:val="none" w:sz="0" w:space="0" w:color="auto"/>
                  </w:divBdr>
                </w:div>
                <w:div w:id="644821598">
                  <w:marLeft w:val="0"/>
                  <w:marRight w:val="0"/>
                  <w:marTop w:val="0"/>
                  <w:marBottom w:val="0"/>
                  <w:divBdr>
                    <w:top w:val="none" w:sz="0" w:space="0" w:color="auto"/>
                    <w:left w:val="none" w:sz="0" w:space="0" w:color="auto"/>
                    <w:bottom w:val="none" w:sz="0" w:space="0" w:color="auto"/>
                    <w:right w:val="none" w:sz="0" w:space="0" w:color="auto"/>
                  </w:divBdr>
                </w:div>
                <w:div w:id="1702903352">
                  <w:marLeft w:val="0"/>
                  <w:marRight w:val="0"/>
                  <w:marTop w:val="0"/>
                  <w:marBottom w:val="0"/>
                  <w:divBdr>
                    <w:top w:val="none" w:sz="0" w:space="0" w:color="auto"/>
                    <w:left w:val="none" w:sz="0" w:space="0" w:color="auto"/>
                    <w:bottom w:val="none" w:sz="0" w:space="0" w:color="auto"/>
                    <w:right w:val="none" w:sz="0" w:space="0" w:color="auto"/>
                  </w:divBdr>
                </w:div>
                <w:div w:id="247353704">
                  <w:marLeft w:val="0"/>
                  <w:marRight w:val="0"/>
                  <w:marTop w:val="0"/>
                  <w:marBottom w:val="0"/>
                  <w:divBdr>
                    <w:top w:val="none" w:sz="0" w:space="0" w:color="auto"/>
                    <w:left w:val="none" w:sz="0" w:space="0" w:color="auto"/>
                    <w:bottom w:val="none" w:sz="0" w:space="0" w:color="auto"/>
                    <w:right w:val="none" w:sz="0" w:space="0" w:color="auto"/>
                  </w:divBdr>
                </w:div>
                <w:div w:id="765271020">
                  <w:marLeft w:val="0"/>
                  <w:marRight w:val="0"/>
                  <w:marTop w:val="0"/>
                  <w:marBottom w:val="0"/>
                  <w:divBdr>
                    <w:top w:val="none" w:sz="0" w:space="0" w:color="auto"/>
                    <w:left w:val="none" w:sz="0" w:space="0" w:color="auto"/>
                    <w:bottom w:val="none" w:sz="0" w:space="0" w:color="auto"/>
                    <w:right w:val="none" w:sz="0" w:space="0" w:color="auto"/>
                  </w:divBdr>
                </w:div>
                <w:div w:id="1036661625">
                  <w:marLeft w:val="0"/>
                  <w:marRight w:val="0"/>
                  <w:marTop w:val="0"/>
                  <w:marBottom w:val="0"/>
                  <w:divBdr>
                    <w:top w:val="none" w:sz="0" w:space="0" w:color="auto"/>
                    <w:left w:val="none" w:sz="0" w:space="0" w:color="auto"/>
                    <w:bottom w:val="none" w:sz="0" w:space="0" w:color="auto"/>
                    <w:right w:val="none" w:sz="0" w:space="0" w:color="auto"/>
                  </w:divBdr>
                </w:div>
                <w:div w:id="1088502957">
                  <w:marLeft w:val="0"/>
                  <w:marRight w:val="0"/>
                  <w:marTop w:val="0"/>
                  <w:marBottom w:val="0"/>
                  <w:divBdr>
                    <w:top w:val="none" w:sz="0" w:space="0" w:color="auto"/>
                    <w:left w:val="none" w:sz="0" w:space="0" w:color="auto"/>
                    <w:bottom w:val="none" w:sz="0" w:space="0" w:color="auto"/>
                    <w:right w:val="none" w:sz="0" w:space="0" w:color="auto"/>
                  </w:divBdr>
                </w:div>
                <w:div w:id="1649242998">
                  <w:marLeft w:val="0"/>
                  <w:marRight w:val="0"/>
                  <w:marTop w:val="0"/>
                  <w:marBottom w:val="0"/>
                  <w:divBdr>
                    <w:top w:val="none" w:sz="0" w:space="0" w:color="auto"/>
                    <w:left w:val="none" w:sz="0" w:space="0" w:color="auto"/>
                    <w:bottom w:val="none" w:sz="0" w:space="0" w:color="auto"/>
                    <w:right w:val="none" w:sz="0" w:space="0" w:color="auto"/>
                  </w:divBdr>
                </w:div>
                <w:div w:id="530849600">
                  <w:marLeft w:val="0"/>
                  <w:marRight w:val="0"/>
                  <w:marTop w:val="0"/>
                  <w:marBottom w:val="0"/>
                  <w:divBdr>
                    <w:top w:val="none" w:sz="0" w:space="0" w:color="auto"/>
                    <w:left w:val="none" w:sz="0" w:space="0" w:color="auto"/>
                    <w:bottom w:val="none" w:sz="0" w:space="0" w:color="auto"/>
                    <w:right w:val="none" w:sz="0" w:space="0" w:color="auto"/>
                  </w:divBdr>
                </w:div>
                <w:div w:id="1909727644">
                  <w:marLeft w:val="0"/>
                  <w:marRight w:val="0"/>
                  <w:marTop w:val="0"/>
                  <w:marBottom w:val="0"/>
                  <w:divBdr>
                    <w:top w:val="none" w:sz="0" w:space="0" w:color="auto"/>
                    <w:left w:val="none" w:sz="0" w:space="0" w:color="auto"/>
                    <w:bottom w:val="none" w:sz="0" w:space="0" w:color="auto"/>
                    <w:right w:val="none" w:sz="0" w:space="0" w:color="auto"/>
                  </w:divBdr>
                </w:div>
                <w:div w:id="1886143015">
                  <w:marLeft w:val="0"/>
                  <w:marRight w:val="0"/>
                  <w:marTop w:val="0"/>
                  <w:marBottom w:val="0"/>
                  <w:divBdr>
                    <w:top w:val="none" w:sz="0" w:space="0" w:color="auto"/>
                    <w:left w:val="none" w:sz="0" w:space="0" w:color="auto"/>
                    <w:bottom w:val="none" w:sz="0" w:space="0" w:color="auto"/>
                    <w:right w:val="none" w:sz="0" w:space="0" w:color="auto"/>
                  </w:divBdr>
                </w:div>
                <w:div w:id="1748381313">
                  <w:marLeft w:val="0"/>
                  <w:marRight w:val="0"/>
                  <w:marTop w:val="0"/>
                  <w:marBottom w:val="0"/>
                  <w:divBdr>
                    <w:top w:val="none" w:sz="0" w:space="0" w:color="auto"/>
                    <w:left w:val="none" w:sz="0" w:space="0" w:color="auto"/>
                    <w:bottom w:val="none" w:sz="0" w:space="0" w:color="auto"/>
                    <w:right w:val="none" w:sz="0" w:space="0" w:color="auto"/>
                  </w:divBdr>
                </w:div>
                <w:div w:id="318655882">
                  <w:marLeft w:val="0"/>
                  <w:marRight w:val="0"/>
                  <w:marTop w:val="0"/>
                  <w:marBottom w:val="0"/>
                  <w:divBdr>
                    <w:top w:val="none" w:sz="0" w:space="0" w:color="auto"/>
                    <w:left w:val="none" w:sz="0" w:space="0" w:color="auto"/>
                    <w:bottom w:val="none" w:sz="0" w:space="0" w:color="auto"/>
                    <w:right w:val="none" w:sz="0" w:space="0" w:color="auto"/>
                  </w:divBdr>
                </w:div>
                <w:div w:id="1428695092">
                  <w:marLeft w:val="0"/>
                  <w:marRight w:val="0"/>
                  <w:marTop w:val="0"/>
                  <w:marBottom w:val="0"/>
                  <w:divBdr>
                    <w:top w:val="none" w:sz="0" w:space="0" w:color="auto"/>
                    <w:left w:val="none" w:sz="0" w:space="0" w:color="auto"/>
                    <w:bottom w:val="none" w:sz="0" w:space="0" w:color="auto"/>
                    <w:right w:val="none" w:sz="0" w:space="0" w:color="auto"/>
                  </w:divBdr>
                </w:div>
                <w:div w:id="1459032428">
                  <w:marLeft w:val="0"/>
                  <w:marRight w:val="0"/>
                  <w:marTop w:val="0"/>
                  <w:marBottom w:val="0"/>
                  <w:divBdr>
                    <w:top w:val="none" w:sz="0" w:space="0" w:color="auto"/>
                    <w:left w:val="none" w:sz="0" w:space="0" w:color="auto"/>
                    <w:bottom w:val="none" w:sz="0" w:space="0" w:color="auto"/>
                    <w:right w:val="none" w:sz="0" w:space="0" w:color="auto"/>
                  </w:divBdr>
                </w:div>
                <w:div w:id="1550074883">
                  <w:marLeft w:val="0"/>
                  <w:marRight w:val="0"/>
                  <w:marTop w:val="0"/>
                  <w:marBottom w:val="0"/>
                  <w:divBdr>
                    <w:top w:val="none" w:sz="0" w:space="0" w:color="auto"/>
                    <w:left w:val="none" w:sz="0" w:space="0" w:color="auto"/>
                    <w:bottom w:val="none" w:sz="0" w:space="0" w:color="auto"/>
                    <w:right w:val="none" w:sz="0" w:space="0" w:color="auto"/>
                  </w:divBdr>
                </w:div>
                <w:div w:id="9054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3507">
          <w:marLeft w:val="0"/>
          <w:marRight w:val="0"/>
          <w:marTop w:val="15"/>
          <w:marBottom w:val="0"/>
          <w:divBdr>
            <w:top w:val="none" w:sz="0" w:space="0" w:color="auto"/>
            <w:left w:val="none" w:sz="0" w:space="0" w:color="auto"/>
            <w:bottom w:val="none" w:sz="0" w:space="0" w:color="auto"/>
            <w:right w:val="none" w:sz="0" w:space="0" w:color="auto"/>
          </w:divBdr>
          <w:divsChild>
            <w:div w:id="1916016142">
              <w:marLeft w:val="0"/>
              <w:marRight w:val="0"/>
              <w:marTop w:val="0"/>
              <w:marBottom w:val="0"/>
              <w:divBdr>
                <w:top w:val="none" w:sz="0" w:space="0" w:color="auto"/>
                <w:left w:val="none" w:sz="0" w:space="0" w:color="auto"/>
                <w:bottom w:val="none" w:sz="0" w:space="0" w:color="auto"/>
                <w:right w:val="none" w:sz="0" w:space="0" w:color="auto"/>
              </w:divBdr>
              <w:divsChild>
                <w:div w:id="1249852861">
                  <w:marLeft w:val="0"/>
                  <w:marRight w:val="0"/>
                  <w:marTop w:val="0"/>
                  <w:marBottom w:val="0"/>
                  <w:divBdr>
                    <w:top w:val="none" w:sz="0" w:space="0" w:color="auto"/>
                    <w:left w:val="none" w:sz="0" w:space="0" w:color="auto"/>
                    <w:bottom w:val="none" w:sz="0" w:space="0" w:color="auto"/>
                    <w:right w:val="none" w:sz="0" w:space="0" w:color="auto"/>
                  </w:divBdr>
                </w:div>
                <w:div w:id="284239329">
                  <w:marLeft w:val="0"/>
                  <w:marRight w:val="0"/>
                  <w:marTop w:val="0"/>
                  <w:marBottom w:val="0"/>
                  <w:divBdr>
                    <w:top w:val="none" w:sz="0" w:space="0" w:color="auto"/>
                    <w:left w:val="none" w:sz="0" w:space="0" w:color="auto"/>
                    <w:bottom w:val="none" w:sz="0" w:space="0" w:color="auto"/>
                    <w:right w:val="none" w:sz="0" w:space="0" w:color="auto"/>
                  </w:divBdr>
                </w:div>
                <w:div w:id="1034774444">
                  <w:marLeft w:val="0"/>
                  <w:marRight w:val="0"/>
                  <w:marTop w:val="0"/>
                  <w:marBottom w:val="0"/>
                  <w:divBdr>
                    <w:top w:val="none" w:sz="0" w:space="0" w:color="auto"/>
                    <w:left w:val="none" w:sz="0" w:space="0" w:color="auto"/>
                    <w:bottom w:val="none" w:sz="0" w:space="0" w:color="auto"/>
                    <w:right w:val="none" w:sz="0" w:space="0" w:color="auto"/>
                  </w:divBdr>
                </w:div>
                <w:div w:id="1497182557">
                  <w:marLeft w:val="0"/>
                  <w:marRight w:val="0"/>
                  <w:marTop w:val="0"/>
                  <w:marBottom w:val="0"/>
                  <w:divBdr>
                    <w:top w:val="none" w:sz="0" w:space="0" w:color="auto"/>
                    <w:left w:val="none" w:sz="0" w:space="0" w:color="auto"/>
                    <w:bottom w:val="none" w:sz="0" w:space="0" w:color="auto"/>
                    <w:right w:val="none" w:sz="0" w:space="0" w:color="auto"/>
                  </w:divBdr>
                </w:div>
                <w:div w:id="1547260540">
                  <w:marLeft w:val="0"/>
                  <w:marRight w:val="0"/>
                  <w:marTop w:val="0"/>
                  <w:marBottom w:val="0"/>
                  <w:divBdr>
                    <w:top w:val="none" w:sz="0" w:space="0" w:color="auto"/>
                    <w:left w:val="none" w:sz="0" w:space="0" w:color="auto"/>
                    <w:bottom w:val="none" w:sz="0" w:space="0" w:color="auto"/>
                    <w:right w:val="none" w:sz="0" w:space="0" w:color="auto"/>
                  </w:divBdr>
                </w:div>
                <w:div w:id="1989238785">
                  <w:marLeft w:val="0"/>
                  <w:marRight w:val="0"/>
                  <w:marTop w:val="0"/>
                  <w:marBottom w:val="0"/>
                  <w:divBdr>
                    <w:top w:val="none" w:sz="0" w:space="0" w:color="auto"/>
                    <w:left w:val="none" w:sz="0" w:space="0" w:color="auto"/>
                    <w:bottom w:val="none" w:sz="0" w:space="0" w:color="auto"/>
                    <w:right w:val="none" w:sz="0" w:space="0" w:color="auto"/>
                  </w:divBdr>
                </w:div>
                <w:div w:id="670334581">
                  <w:marLeft w:val="0"/>
                  <w:marRight w:val="0"/>
                  <w:marTop w:val="0"/>
                  <w:marBottom w:val="0"/>
                  <w:divBdr>
                    <w:top w:val="none" w:sz="0" w:space="0" w:color="auto"/>
                    <w:left w:val="none" w:sz="0" w:space="0" w:color="auto"/>
                    <w:bottom w:val="none" w:sz="0" w:space="0" w:color="auto"/>
                    <w:right w:val="none" w:sz="0" w:space="0" w:color="auto"/>
                  </w:divBdr>
                </w:div>
                <w:div w:id="2097481272">
                  <w:marLeft w:val="0"/>
                  <w:marRight w:val="0"/>
                  <w:marTop w:val="0"/>
                  <w:marBottom w:val="0"/>
                  <w:divBdr>
                    <w:top w:val="none" w:sz="0" w:space="0" w:color="auto"/>
                    <w:left w:val="none" w:sz="0" w:space="0" w:color="auto"/>
                    <w:bottom w:val="none" w:sz="0" w:space="0" w:color="auto"/>
                    <w:right w:val="none" w:sz="0" w:space="0" w:color="auto"/>
                  </w:divBdr>
                </w:div>
                <w:div w:id="596402687">
                  <w:marLeft w:val="0"/>
                  <w:marRight w:val="0"/>
                  <w:marTop w:val="0"/>
                  <w:marBottom w:val="0"/>
                  <w:divBdr>
                    <w:top w:val="none" w:sz="0" w:space="0" w:color="auto"/>
                    <w:left w:val="none" w:sz="0" w:space="0" w:color="auto"/>
                    <w:bottom w:val="none" w:sz="0" w:space="0" w:color="auto"/>
                    <w:right w:val="none" w:sz="0" w:space="0" w:color="auto"/>
                  </w:divBdr>
                </w:div>
                <w:div w:id="663630320">
                  <w:marLeft w:val="0"/>
                  <w:marRight w:val="0"/>
                  <w:marTop w:val="0"/>
                  <w:marBottom w:val="0"/>
                  <w:divBdr>
                    <w:top w:val="none" w:sz="0" w:space="0" w:color="auto"/>
                    <w:left w:val="none" w:sz="0" w:space="0" w:color="auto"/>
                    <w:bottom w:val="none" w:sz="0" w:space="0" w:color="auto"/>
                    <w:right w:val="none" w:sz="0" w:space="0" w:color="auto"/>
                  </w:divBdr>
                </w:div>
                <w:div w:id="1464887700">
                  <w:marLeft w:val="0"/>
                  <w:marRight w:val="0"/>
                  <w:marTop w:val="0"/>
                  <w:marBottom w:val="0"/>
                  <w:divBdr>
                    <w:top w:val="none" w:sz="0" w:space="0" w:color="auto"/>
                    <w:left w:val="none" w:sz="0" w:space="0" w:color="auto"/>
                    <w:bottom w:val="none" w:sz="0" w:space="0" w:color="auto"/>
                    <w:right w:val="none" w:sz="0" w:space="0" w:color="auto"/>
                  </w:divBdr>
                </w:div>
                <w:div w:id="2136437668">
                  <w:marLeft w:val="0"/>
                  <w:marRight w:val="0"/>
                  <w:marTop w:val="0"/>
                  <w:marBottom w:val="0"/>
                  <w:divBdr>
                    <w:top w:val="none" w:sz="0" w:space="0" w:color="auto"/>
                    <w:left w:val="none" w:sz="0" w:space="0" w:color="auto"/>
                    <w:bottom w:val="none" w:sz="0" w:space="0" w:color="auto"/>
                    <w:right w:val="none" w:sz="0" w:space="0" w:color="auto"/>
                  </w:divBdr>
                </w:div>
                <w:div w:id="353003153">
                  <w:marLeft w:val="0"/>
                  <w:marRight w:val="0"/>
                  <w:marTop w:val="0"/>
                  <w:marBottom w:val="0"/>
                  <w:divBdr>
                    <w:top w:val="none" w:sz="0" w:space="0" w:color="auto"/>
                    <w:left w:val="none" w:sz="0" w:space="0" w:color="auto"/>
                    <w:bottom w:val="none" w:sz="0" w:space="0" w:color="auto"/>
                    <w:right w:val="none" w:sz="0" w:space="0" w:color="auto"/>
                  </w:divBdr>
                </w:div>
                <w:div w:id="1966160597">
                  <w:marLeft w:val="0"/>
                  <w:marRight w:val="0"/>
                  <w:marTop w:val="0"/>
                  <w:marBottom w:val="0"/>
                  <w:divBdr>
                    <w:top w:val="none" w:sz="0" w:space="0" w:color="auto"/>
                    <w:left w:val="none" w:sz="0" w:space="0" w:color="auto"/>
                    <w:bottom w:val="none" w:sz="0" w:space="0" w:color="auto"/>
                    <w:right w:val="none" w:sz="0" w:space="0" w:color="auto"/>
                  </w:divBdr>
                </w:div>
                <w:div w:id="486634616">
                  <w:marLeft w:val="0"/>
                  <w:marRight w:val="0"/>
                  <w:marTop w:val="0"/>
                  <w:marBottom w:val="0"/>
                  <w:divBdr>
                    <w:top w:val="none" w:sz="0" w:space="0" w:color="auto"/>
                    <w:left w:val="none" w:sz="0" w:space="0" w:color="auto"/>
                    <w:bottom w:val="none" w:sz="0" w:space="0" w:color="auto"/>
                    <w:right w:val="none" w:sz="0" w:space="0" w:color="auto"/>
                  </w:divBdr>
                </w:div>
                <w:div w:id="1518153324">
                  <w:marLeft w:val="0"/>
                  <w:marRight w:val="0"/>
                  <w:marTop w:val="0"/>
                  <w:marBottom w:val="0"/>
                  <w:divBdr>
                    <w:top w:val="none" w:sz="0" w:space="0" w:color="auto"/>
                    <w:left w:val="none" w:sz="0" w:space="0" w:color="auto"/>
                    <w:bottom w:val="none" w:sz="0" w:space="0" w:color="auto"/>
                    <w:right w:val="none" w:sz="0" w:space="0" w:color="auto"/>
                  </w:divBdr>
                </w:div>
                <w:div w:id="1889298669">
                  <w:marLeft w:val="0"/>
                  <w:marRight w:val="0"/>
                  <w:marTop w:val="0"/>
                  <w:marBottom w:val="0"/>
                  <w:divBdr>
                    <w:top w:val="none" w:sz="0" w:space="0" w:color="auto"/>
                    <w:left w:val="none" w:sz="0" w:space="0" w:color="auto"/>
                    <w:bottom w:val="none" w:sz="0" w:space="0" w:color="auto"/>
                    <w:right w:val="none" w:sz="0" w:space="0" w:color="auto"/>
                  </w:divBdr>
                </w:div>
                <w:div w:id="1990163870">
                  <w:marLeft w:val="0"/>
                  <w:marRight w:val="0"/>
                  <w:marTop w:val="0"/>
                  <w:marBottom w:val="0"/>
                  <w:divBdr>
                    <w:top w:val="none" w:sz="0" w:space="0" w:color="auto"/>
                    <w:left w:val="none" w:sz="0" w:space="0" w:color="auto"/>
                    <w:bottom w:val="none" w:sz="0" w:space="0" w:color="auto"/>
                    <w:right w:val="none" w:sz="0" w:space="0" w:color="auto"/>
                  </w:divBdr>
                </w:div>
                <w:div w:id="1151167182">
                  <w:marLeft w:val="0"/>
                  <w:marRight w:val="0"/>
                  <w:marTop w:val="0"/>
                  <w:marBottom w:val="0"/>
                  <w:divBdr>
                    <w:top w:val="none" w:sz="0" w:space="0" w:color="auto"/>
                    <w:left w:val="none" w:sz="0" w:space="0" w:color="auto"/>
                    <w:bottom w:val="none" w:sz="0" w:space="0" w:color="auto"/>
                    <w:right w:val="none" w:sz="0" w:space="0" w:color="auto"/>
                  </w:divBdr>
                </w:div>
                <w:div w:id="219286721">
                  <w:marLeft w:val="0"/>
                  <w:marRight w:val="0"/>
                  <w:marTop w:val="0"/>
                  <w:marBottom w:val="0"/>
                  <w:divBdr>
                    <w:top w:val="none" w:sz="0" w:space="0" w:color="auto"/>
                    <w:left w:val="none" w:sz="0" w:space="0" w:color="auto"/>
                    <w:bottom w:val="none" w:sz="0" w:space="0" w:color="auto"/>
                    <w:right w:val="none" w:sz="0" w:space="0" w:color="auto"/>
                  </w:divBdr>
                </w:div>
                <w:div w:id="1218199059">
                  <w:marLeft w:val="0"/>
                  <w:marRight w:val="0"/>
                  <w:marTop w:val="0"/>
                  <w:marBottom w:val="0"/>
                  <w:divBdr>
                    <w:top w:val="none" w:sz="0" w:space="0" w:color="auto"/>
                    <w:left w:val="none" w:sz="0" w:space="0" w:color="auto"/>
                    <w:bottom w:val="none" w:sz="0" w:space="0" w:color="auto"/>
                    <w:right w:val="none" w:sz="0" w:space="0" w:color="auto"/>
                  </w:divBdr>
                </w:div>
                <w:div w:id="1961301886">
                  <w:marLeft w:val="0"/>
                  <w:marRight w:val="0"/>
                  <w:marTop w:val="0"/>
                  <w:marBottom w:val="0"/>
                  <w:divBdr>
                    <w:top w:val="none" w:sz="0" w:space="0" w:color="auto"/>
                    <w:left w:val="none" w:sz="0" w:space="0" w:color="auto"/>
                    <w:bottom w:val="none" w:sz="0" w:space="0" w:color="auto"/>
                    <w:right w:val="none" w:sz="0" w:space="0" w:color="auto"/>
                  </w:divBdr>
                </w:div>
                <w:div w:id="1194617457">
                  <w:marLeft w:val="0"/>
                  <w:marRight w:val="0"/>
                  <w:marTop w:val="0"/>
                  <w:marBottom w:val="0"/>
                  <w:divBdr>
                    <w:top w:val="none" w:sz="0" w:space="0" w:color="auto"/>
                    <w:left w:val="none" w:sz="0" w:space="0" w:color="auto"/>
                    <w:bottom w:val="none" w:sz="0" w:space="0" w:color="auto"/>
                    <w:right w:val="none" w:sz="0" w:space="0" w:color="auto"/>
                  </w:divBdr>
                </w:div>
                <w:div w:id="612251335">
                  <w:marLeft w:val="0"/>
                  <w:marRight w:val="0"/>
                  <w:marTop w:val="0"/>
                  <w:marBottom w:val="0"/>
                  <w:divBdr>
                    <w:top w:val="none" w:sz="0" w:space="0" w:color="auto"/>
                    <w:left w:val="none" w:sz="0" w:space="0" w:color="auto"/>
                    <w:bottom w:val="none" w:sz="0" w:space="0" w:color="auto"/>
                    <w:right w:val="none" w:sz="0" w:space="0" w:color="auto"/>
                  </w:divBdr>
                </w:div>
                <w:div w:id="216401777">
                  <w:marLeft w:val="0"/>
                  <w:marRight w:val="0"/>
                  <w:marTop w:val="0"/>
                  <w:marBottom w:val="0"/>
                  <w:divBdr>
                    <w:top w:val="none" w:sz="0" w:space="0" w:color="auto"/>
                    <w:left w:val="none" w:sz="0" w:space="0" w:color="auto"/>
                    <w:bottom w:val="none" w:sz="0" w:space="0" w:color="auto"/>
                    <w:right w:val="none" w:sz="0" w:space="0" w:color="auto"/>
                  </w:divBdr>
                </w:div>
                <w:div w:id="64031039">
                  <w:marLeft w:val="0"/>
                  <w:marRight w:val="0"/>
                  <w:marTop w:val="0"/>
                  <w:marBottom w:val="0"/>
                  <w:divBdr>
                    <w:top w:val="none" w:sz="0" w:space="0" w:color="auto"/>
                    <w:left w:val="none" w:sz="0" w:space="0" w:color="auto"/>
                    <w:bottom w:val="none" w:sz="0" w:space="0" w:color="auto"/>
                    <w:right w:val="none" w:sz="0" w:space="0" w:color="auto"/>
                  </w:divBdr>
                </w:div>
                <w:div w:id="1135876626">
                  <w:marLeft w:val="0"/>
                  <w:marRight w:val="0"/>
                  <w:marTop w:val="0"/>
                  <w:marBottom w:val="0"/>
                  <w:divBdr>
                    <w:top w:val="none" w:sz="0" w:space="0" w:color="auto"/>
                    <w:left w:val="none" w:sz="0" w:space="0" w:color="auto"/>
                    <w:bottom w:val="none" w:sz="0" w:space="0" w:color="auto"/>
                    <w:right w:val="none" w:sz="0" w:space="0" w:color="auto"/>
                  </w:divBdr>
                </w:div>
                <w:div w:id="865486248">
                  <w:marLeft w:val="0"/>
                  <w:marRight w:val="0"/>
                  <w:marTop w:val="0"/>
                  <w:marBottom w:val="0"/>
                  <w:divBdr>
                    <w:top w:val="none" w:sz="0" w:space="0" w:color="auto"/>
                    <w:left w:val="none" w:sz="0" w:space="0" w:color="auto"/>
                    <w:bottom w:val="none" w:sz="0" w:space="0" w:color="auto"/>
                    <w:right w:val="none" w:sz="0" w:space="0" w:color="auto"/>
                  </w:divBdr>
                </w:div>
                <w:div w:id="1492408607">
                  <w:marLeft w:val="0"/>
                  <w:marRight w:val="0"/>
                  <w:marTop w:val="0"/>
                  <w:marBottom w:val="0"/>
                  <w:divBdr>
                    <w:top w:val="none" w:sz="0" w:space="0" w:color="auto"/>
                    <w:left w:val="none" w:sz="0" w:space="0" w:color="auto"/>
                    <w:bottom w:val="none" w:sz="0" w:space="0" w:color="auto"/>
                    <w:right w:val="none" w:sz="0" w:space="0" w:color="auto"/>
                  </w:divBdr>
                </w:div>
                <w:div w:id="464932434">
                  <w:marLeft w:val="0"/>
                  <w:marRight w:val="0"/>
                  <w:marTop w:val="0"/>
                  <w:marBottom w:val="0"/>
                  <w:divBdr>
                    <w:top w:val="none" w:sz="0" w:space="0" w:color="auto"/>
                    <w:left w:val="none" w:sz="0" w:space="0" w:color="auto"/>
                    <w:bottom w:val="none" w:sz="0" w:space="0" w:color="auto"/>
                    <w:right w:val="none" w:sz="0" w:space="0" w:color="auto"/>
                  </w:divBdr>
                </w:div>
                <w:div w:id="875124475">
                  <w:marLeft w:val="0"/>
                  <w:marRight w:val="0"/>
                  <w:marTop w:val="0"/>
                  <w:marBottom w:val="0"/>
                  <w:divBdr>
                    <w:top w:val="none" w:sz="0" w:space="0" w:color="auto"/>
                    <w:left w:val="none" w:sz="0" w:space="0" w:color="auto"/>
                    <w:bottom w:val="none" w:sz="0" w:space="0" w:color="auto"/>
                    <w:right w:val="none" w:sz="0" w:space="0" w:color="auto"/>
                  </w:divBdr>
                </w:div>
                <w:div w:id="9139486">
                  <w:marLeft w:val="0"/>
                  <w:marRight w:val="0"/>
                  <w:marTop w:val="0"/>
                  <w:marBottom w:val="0"/>
                  <w:divBdr>
                    <w:top w:val="none" w:sz="0" w:space="0" w:color="auto"/>
                    <w:left w:val="none" w:sz="0" w:space="0" w:color="auto"/>
                    <w:bottom w:val="none" w:sz="0" w:space="0" w:color="auto"/>
                    <w:right w:val="none" w:sz="0" w:space="0" w:color="auto"/>
                  </w:divBdr>
                </w:div>
                <w:div w:id="909388290">
                  <w:marLeft w:val="0"/>
                  <w:marRight w:val="0"/>
                  <w:marTop w:val="0"/>
                  <w:marBottom w:val="0"/>
                  <w:divBdr>
                    <w:top w:val="none" w:sz="0" w:space="0" w:color="auto"/>
                    <w:left w:val="none" w:sz="0" w:space="0" w:color="auto"/>
                    <w:bottom w:val="none" w:sz="0" w:space="0" w:color="auto"/>
                    <w:right w:val="none" w:sz="0" w:space="0" w:color="auto"/>
                  </w:divBdr>
                </w:div>
                <w:div w:id="492569698">
                  <w:marLeft w:val="0"/>
                  <w:marRight w:val="0"/>
                  <w:marTop w:val="0"/>
                  <w:marBottom w:val="0"/>
                  <w:divBdr>
                    <w:top w:val="none" w:sz="0" w:space="0" w:color="auto"/>
                    <w:left w:val="none" w:sz="0" w:space="0" w:color="auto"/>
                    <w:bottom w:val="none" w:sz="0" w:space="0" w:color="auto"/>
                    <w:right w:val="none" w:sz="0" w:space="0" w:color="auto"/>
                  </w:divBdr>
                </w:div>
                <w:div w:id="662585953">
                  <w:marLeft w:val="0"/>
                  <w:marRight w:val="0"/>
                  <w:marTop w:val="0"/>
                  <w:marBottom w:val="0"/>
                  <w:divBdr>
                    <w:top w:val="none" w:sz="0" w:space="0" w:color="auto"/>
                    <w:left w:val="none" w:sz="0" w:space="0" w:color="auto"/>
                    <w:bottom w:val="none" w:sz="0" w:space="0" w:color="auto"/>
                    <w:right w:val="none" w:sz="0" w:space="0" w:color="auto"/>
                  </w:divBdr>
                </w:div>
                <w:div w:id="810176864">
                  <w:marLeft w:val="0"/>
                  <w:marRight w:val="0"/>
                  <w:marTop w:val="0"/>
                  <w:marBottom w:val="0"/>
                  <w:divBdr>
                    <w:top w:val="none" w:sz="0" w:space="0" w:color="auto"/>
                    <w:left w:val="none" w:sz="0" w:space="0" w:color="auto"/>
                    <w:bottom w:val="none" w:sz="0" w:space="0" w:color="auto"/>
                    <w:right w:val="none" w:sz="0" w:space="0" w:color="auto"/>
                  </w:divBdr>
                </w:div>
                <w:div w:id="2094424769">
                  <w:marLeft w:val="0"/>
                  <w:marRight w:val="0"/>
                  <w:marTop w:val="0"/>
                  <w:marBottom w:val="0"/>
                  <w:divBdr>
                    <w:top w:val="none" w:sz="0" w:space="0" w:color="auto"/>
                    <w:left w:val="none" w:sz="0" w:space="0" w:color="auto"/>
                    <w:bottom w:val="none" w:sz="0" w:space="0" w:color="auto"/>
                    <w:right w:val="none" w:sz="0" w:space="0" w:color="auto"/>
                  </w:divBdr>
                </w:div>
                <w:div w:id="660278599">
                  <w:marLeft w:val="0"/>
                  <w:marRight w:val="0"/>
                  <w:marTop w:val="0"/>
                  <w:marBottom w:val="0"/>
                  <w:divBdr>
                    <w:top w:val="none" w:sz="0" w:space="0" w:color="auto"/>
                    <w:left w:val="none" w:sz="0" w:space="0" w:color="auto"/>
                    <w:bottom w:val="none" w:sz="0" w:space="0" w:color="auto"/>
                    <w:right w:val="none" w:sz="0" w:space="0" w:color="auto"/>
                  </w:divBdr>
                </w:div>
                <w:div w:id="2031838794">
                  <w:marLeft w:val="0"/>
                  <w:marRight w:val="0"/>
                  <w:marTop w:val="0"/>
                  <w:marBottom w:val="0"/>
                  <w:divBdr>
                    <w:top w:val="none" w:sz="0" w:space="0" w:color="auto"/>
                    <w:left w:val="none" w:sz="0" w:space="0" w:color="auto"/>
                    <w:bottom w:val="none" w:sz="0" w:space="0" w:color="auto"/>
                    <w:right w:val="none" w:sz="0" w:space="0" w:color="auto"/>
                  </w:divBdr>
                </w:div>
                <w:div w:id="1244876325">
                  <w:marLeft w:val="0"/>
                  <w:marRight w:val="0"/>
                  <w:marTop w:val="0"/>
                  <w:marBottom w:val="0"/>
                  <w:divBdr>
                    <w:top w:val="none" w:sz="0" w:space="0" w:color="auto"/>
                    <w:left w:val="none" w:sz="0" w:space="0" w:color="auto"/>
                    <w:bottom w:val="none" w:sz="0" w:space="0" w:color="auto"/>
                    <w:right w:val="none" w:sz="0" w:space="0" w:color="auto"/>
                  </w:divBdr>
                </w:div>
                <w:div w:id="1890451547">
                  <w:marLeft w:val="0"/>
                  <w:marRight w:val="0"/>
                  <w:marTop w:val="0"/>
                  <w:marBottom w:val="0"/>
                  <w:divBdr>
                    <w:top w:val="none" w:sz="0" w:space="0" w:color="auto"/>
                    <w:left w:val="none" w:sz="0" w:space="0" w:color="auto"/>
                    <w:bottom w:val="none" w:sz="0" w:space="0" w:color="auto"/>
                    <w:right w:val="none" w:sz="0" w:space="0" w:color="auto"/>
                  </w:divBdr>
                </w:div>
                <w:div w:id="552158447">
                  <w:marLeft w:val="0"/>
                  <w:marRight w:val="0"/>
                  <w:marTop w:val="0"/>
                  <w:marBottom w:val="0"/>
                  <w:divBdr>
                    <w:top w:val="none" w:sz="0" w:space="0" w:color="auto"/>
                    <w:left w:val="none" w:sz="0" w:space="0" w:color="auto"/>
                    <w:bottom w:val="none" w:sz="0" w:space="0" w:color="auto"/>
                    <w:right w:val="none" w:sz="0" w:space="0" w:color="auto"/>
                  </w:divBdr>
                </w:div>
                <w:div w:id="870922035">
                  <w:marLeft w:val="0"/>
                  <w:marRight w:val="0"/>
                  <w:marTop w:val="0"/>
                  <w:marBottom w:val="0"/>
                  <w:divBdr>
                    <w:top w:val="none" w:sz="0" w:space="0" w:color="auto"/>
                    <w:left w:val="none" w:sz="0" w:space="0" w:color="auto"/>
                    <w:bottom w:val="none" w:sz="0" w:space="0" w:color="auto"/>
                    <w:right w:val="none" w:sz="0" w:space="0" w:color="auto"/>
                  </w:divBdr>
                </w:div>
                <w:div w:id="1189030141">
                  <w:marLeft w:val="0"/>
                  <w:marRight w:val="0"/>
                  <w:marTop w:val="0"/>
                  <w:marBottom w:val="0"/>
                  <w:divBdr>
                    <w:top w:val="none" w:sz="0" w:space="0" w:color="auto"/>
                    <w:left w:val="none" w:sz="0" w:space="0" w:color="auto"/>
                    <w:bottom w:val="none" w:sz="0" w:space="0" w:color="auto"/>
                    <w:right w:val="none" w:sz="0" w:space="0" w:color="auto"/>
                  </w:divBdr>
                </w:div>
                <w:div w:id="2058818795">
                  <w:marLeft w:val="0"/>
                  <w:marRight w:val="0"/>
                  <w:marTop w:val="0"/>
                  <w:marBottom w:val="0"/>
                  <w:divBdr>
                    <w:top w:val="none" w:sz="0" w:space="0" w:color="auto"/>
                    <w:left w:val="none" w:sz="0" w:space="0" w:color="auto"/>
                    <w:bottom w:val="none" w:sz="0" w:space="0" w:color="auto"/>
                    <w:right w:val="none" w:sz="0" w:space="0" w:color="auto"/>
                  </w:divBdr>
                </w:div>
                <w:div w:id="257182447">
                  <w:marLeft w:val="0"/>
                  <w:marRight w:val="0"/>
                  <w:marTop w:val="0"/>
                  <w:marBottom w:val="0"/>
                  <w:divBdr>
                    <w:top w:val="none" w:sz="0" w:space="0" w:color="auto"/>
                    <w:left w:val="none" w:sz="0" w:space="0" w:color="auto"/>
                    <w:bottom w:val="none" w:sz="0" w:space="0" w:color="auto"/>
                    <w:right w:val="none" w:sz="0" w:space="0" w:color="auto"/>
                  </w:divBdr>
                </w:div>
                <w:div w:id="1174034256">
                  <w:marLeft w:val="0"/>
                  <w:marRight w:val="0"/>
                  <w:marTop w:val="0"/>
                  <w:marBottom w:val="0"/>
                  <w:divBdr>
                    <w:top w:val="none" w:sz="0" w:space="0" w:color="auto"/>
                    <w:left w:val="none" w:sz="0" w:space="0" w:color="auto"/>
                    <w:bottom w:val="none" w:sz="0" w:space="0" w:color="auto"/>
                    <w:right w:val="none" w:sz="0" w:space="0" w:color="auto"/>
                  </w:divBdr>
                </w:div>
                <w:div w:id="1157382272">
                  <w:marLeft w:val="0"/>
                  <w:marRight w:val="0"/>
                  <w:marTop w:val="0"/>
                  <w:marBottom w:val="0"/>
                  <w:divBdr>
                    <w:top w:val="none" w:sz="0" w:space="0" w:color="auto"/>
                    <w:left w:val="none" w:sz="0" w:space="0" w:color="auto"/>
                    <w:bottom w:val="none" w:sz="0" w:space="0" w:color="auto"/>
                    <w:right w:val="none" w:sz="0" w:space="0" w:color="auto"/>
                  </w:divBdr>
                </w:div>
                <w:div w:id="236867838">
                  <w:marLeft w:val="0"/>
                  <w:marRight w:val="0"/>
                  <w:marTop w:val="0"/>
                  <w:marBottom w:val="0"/>
                  <w:divBdr>
                    <w:top w:val="none" w:sz="0" w:space="0" w:color="auto"/>
                    <w:left w:val="none" w:sz="0" w:space="0" w:color="auto"/>
                    <w:bottom w:val="none" w:sz="0" w:space="0" w:color="auto"/>
                    <w:right w:val="none" w:sz="0" w:space="0" w:color="auto"/>
                  </w:divBdr>
                </w:div>
                <w:div w:id="1116027838">
                  <w:marLeft w:val="0"/>
                  <w:marRight w:val="0"/>
                  <w:marTop w:val="0"/>
                  <w:marBottom w:val="0"/>
                  <w:divBdr>
                    <w:top w:val="none" w:sz="0" w:space="0" w:color="auto"/>
                    <w:left w:val="none" w:sz="0" w:space="0" w:color="auto"/>
                    <w:bottom w:val="none" w:sz="0" w:space="0" w:color="auto"/>
                    <w:right w:val="none" w:sz="0" w:space="0" w:color="auto"/>
                  </w:divBdr>
                </w:div>
                <w:div w:id="240217622">
                  <w:marLeft w:val="0"/>
                  <w:marRight w:val="0"/>
                  <w:marTop w:val="0"/>
                  <w:marBottom w:val="0"/>
                  <w:divBdr>
                    <w:top w:val="none" w:sz="0" w:space="0" w:color="auto"/>
                    <w:left w:val="none" w:sz="0" w:space="0" w:color="auto"/>
                    <w:bottom w:val="none" w:sz="0" w:space="0" w:color="auto"/>
                    <w:right w:val="none" w:sz="0" w:space="0" w:color="auto"/>
                  </w:divBdr>
                </w:div>
                <w:div w:id="1751539700">
                  <w:marLeft w:val="0"/>
                  <w:marRight w:val="0"/>
                  <w:marTop w:val="0"/>
                  <w:marBottom w:val="0"/>
                  <w:divBdr>
                    <w:top w:val="none" w:sz="0" w:space="0" w:color="auto"/>
                    <w:left w:val="none" w:sz="0" w:space="0" w:color="auto"/>
                    <w:bottom w:val="none" w:sz="0" w:space="0" w:color="auto"/>
                    <w:right w:val="none" w:sz="0" w:space="0" w:color="auto"/>
                  </w:divBdr>
                </w:div>
                <w:div w:id="662398631">
                  <w:marLeft w:val="0"/>
                  <w:marRight w:val="0"/>
                  <w:marTop w:val="0"/>
                  <w:marBottom w:val="0"/>
                  <w:divBdr>
                    <w:top w:val="none" w:sz="0" w:space="0" w:color="auto"/>
                    <w:left w:val="none" w:sz="0" w:space="0" w:color="auto"/>
                    <w:bottom w:val="none" w:sz="0" w:space="0" w:color="auto"/>
                    <w:right w:val="none" w:sz="0" w:space="0" w:color="auto"/>
                  </w:divBdr>
                </w:div>
                <w:div w:id="1237744096">
                  <w:marLeft w:val="0"/>
                  <w:marRight w:val="0"/>
                  <w:marTop w:val="0"/>
                  <w:marBottom w:val="0"/>
                  <w:divBdr>
                    <w:top w:val="none" w:sz="0" w:space="0" w:color="auto"/>
                    <w:left w:val="none" w:sz="0" w:space="0" w:color="auto"/>
                    <w:bottom w:val="none" w:sz="0" w:space="0" w:color="auto"/>
                    <w:right w:val="none" w:sz="0" w:space="0" w:color="auto"/>
                  </w:divBdr>
                </w:div>
                <w:div w:id="582838204">
                  <w:marLeft w:val="0"/>
                  <w:marRight w:val="0"/>
                  <w:marTop w:val="0"/>
                  <w:marBottom w:val="0"/>
                  <w:divBdr>
                    <w:top w:val="none" w:sz="0" w:space="0" w:color="auto"/>
                    <w:left w:val="none" w:sz="0" w:space="0" w:color="auto"/>
                    <w:bottom w:val="none" w:sz="0" w:space="0" w:color="auto"/>
                    <w:right w:val="none" w:sz="0" w:space="0" w:color="auto"/>
                  </w:divBdr>
                </w:div>
                <w:div w:id="756707844">
                  <w:marLeft w:val="0"/>
                  <w:marRight w:val="0"/>
                  <w:marTop w:val="0"/>
                  <w:marBottom w:val="0"/>
                  <w:divBdr>
                    <w:top w:val="none" w:sz="0" w:space="0" w:color="auto"/>
                    <w:left w:val="none" w:sz="0" w:space="0" w:color="auto"/>
                    <w:bottom w:val="none" w:sz="0" w:space="0" w:color="auto"/>
                    <w:right w:val="none" w:sz="0" w:space="0" w:color="auto"/>
                  </w:divBdr>
                </w:div>
                <w:div w:id="927732620">
                  <w:marLeft w:val="0"/>
                  <w:marRight w:val="0"/>
                  <w:marTop w:val="0"/>
                  <w:marBottom w:val="0"/>
                  <w:divBdr>
                    <w:top w:val="none" w:sz="0" w:space="0" w:color="auto"/>
                    <w:left w:val="none" w:sz="0" w:space="0" w:color="auto"/>
                    <w:bottom w:val="none" w:sz="0" w:space="0" w:color="auto"/>
                    <w:right w:val="none" w:sz="0" w:space="0" w:color="auto"/>
                  </w:divBdr>
                </w:div>
                <w:div w:id="1729379313">
                  <w:marLeft w:val="0"/>
                  <w:marRight w:val="0"/>
                  <w:marTop w:val="0"/>
                  <w:marBottom w:val="0"/>
                  <w:divBdr>
                    <w:top w:val="none" w:sz="0" w:space="0" w:color="auto"/>
                    <w:left w:val="none" w:sz="0" w:space="0" w:color="auto"/>
                    <w:bottom w:val="none" w:sz="0" w:space="0" w:color="auto"/>
                    <w:right w:val="none" w:sz="0" w:space="0" w:color="auto"/>
                  </w:divBdr>
                </w:div>
                <w:div w:id="901217943">
                  <w:marLeft w:val="0"/>
                  <w:marRight w:val="0"/>
                  <w:marTop w:val="0"/>
                  <w:marBottom w:val="0"/>
                  <w:divBdr>
                    <w:top w:val="none" w:sz="0" w:space="0" w:color="auto"/>
                    <w:left w:val="none" w:sz="0" w:space="0" w:color="auto"/>
                    <w:bottom w:val="none" w:sz="0" w:space="0" w:color="auto"/>
                    <w:right w:val="none" w:sz="0" w:space="0" w:color="auto"/>
                  </w:divBdr>
                </w:div>
                <w:div w:id="375980281">
                  <w:marLeft w:val="0"/>
                  <w:marRight w:val="0"/>
                  <w:marTop w:val="0"/>
                  <w:marBottom w:val="0"/>
                  <w:divBdr>
                    <w:top w:val="none" w:sz="0" w:space="0" w:color="auto"/>
                    <w:left w:val="none" w:sz="0" w:space="0" w:color="auto"/>
                    <w:bottom w:val="none" w:sz="0" w:space="0" w:color="auto"/>
                    <w:right w:val="none" w:sz="0" w:space="0" w:color="auto"/>
                  </w:divBdr>
                </w:div>
                <w:div w:id="1172645504">
                  <w:marLeft w:val="0"/>
                  <w:marRight w:val="0"/>
                  <w:marTop w:val="0"/>
                  <w:marBottom w:val="0"/>
                  <w:divBdr>
                    <w:top w:val="none" w:sz="0" w:space="0" w:color="auto"/>
                    <w:left w:val="none" w:sz="0" w:space="0" w:color="auto"/>
                    <w:bottom w:val="none" w:sz="0" w:space="0" w:color="auto"/>
                    <w:right w:val="none" w:sz="0" w:space="0" w:color="auto"/>
                  </w:divBdr>
                </w:div>
                <w:div w:id="389036337">
                  <w:marLeft w:val="0"/>
                  <w:marRight w:val="0"/>
                  <w:marTop w:val="0"/>
                  <w:marBottom w:val="0"/>
                  <w:divBdr>
                    <w:top w:val="none" w:sz="0" w:space="0" w:color="auto"/>
                    <w:left w:val="none" w:sz="0" w:space="0" w:color="auto"/>
                    <w:bottom w:val="none" w:sz="0" w:space="0" w:color="auto"/>
                    <w:right w:val="none" w:sz="0" w:space="0" w:color="auto"/>
                  </w:divBdr>
                </w:div>
                <w:div w:id="400836365">
                  <w:marLeft w:val="0"/>
                  <w:marRight w:val="0"/>
                  <w:marTop w:val="0"/>
                  <w:marBottom w:val="0"/>
                  <w:divBdr>
                    <w:top w:val="none" w:sz="0" w:space="0" w:color="auto"/>
                    <w:left w:val="none" w:sz="0" w:space="0" w:color="auto"/>
                    <w:bottom w:val="none" w:sz="0" w:space="0" w:color="auto"/>
                    <w:right w:val="none" w:sz="0" w:space="0" w:color="auto"/>
                  </w:divBdr>
                </w:div>
                <w:div w:id="1690330527">
                  <w:marLeft w:val="0"/>
                  <w:marRight w:val="0"/>
                  <w:marTop w:val="0"/>
                  <w:marBottom w:val="0"/>
                  <w:divBdr>
                    <w:top w:val="none" w:sz="0" w:space="0" w:color="auto"/>
                    <w:left w:val="none" w:sz="0" w:space="0" w:color="auto"/>
                    <w:bottom w:val="none" w:sz="0" w:space="0" w:color="auto"/>
                    <w:right w:val="none" w:sz="0" w:space="0" w:color="auto"/>
                  </w:divBdr>
                </w:div>
                <w:div w:id="704064445">
                  <w:marLeft w:val="0"/>
                  <w:marRight w:val="0"/>
                  <w:marTop w:val="0"/>
                  <w:marBottom w:val="0"/>
                  <w:divBdr>
                    <w:top w:val="none" w:sz="0" w:space="0" w:color="auto"/>
                    <w:left w:val="none" w:sz="0" w:space="0" w:color="auto"/>
                    <w:bottom w:val="none" w:sz="0" w:space="0" w:color="auto"/>
                    <w:right w:val="none" w:sz="0" w:space="0" w:color="auto"/>
                  </w:divBdr>
                </w:div>
                <w:div w:id="2008899917">
                  <w:marLeft w:val="0"/>
                  <w:marRight w:val="0"/>
                  <w:marTop w:val="0"/>
                  <w:marBottom w:val="0"/>
                  <w:divBdr>
                    <w:top w:val="none" w:sz="0" w:space="0" w:color="auto"/>
                    <w:left w:val="none" w:sz="0" w:space="0" w:color="auto"/>
                    <w:bottom w:val="none" w:sz="0" w:space="0" w:color="auto"/>
                    <w:right w:val="none" w:sz="0" w:space="0" w:color="auto"/>
                  </w:divBdr>
                </w:div>
                <w:div w:id="1763992914">
                  <w:marLeft w:val="0"/>
                  <w:marRight w:val="0"/>
                  <w:marTop w:val="0"/>
                  <w:marBottom w:val="0"/>
                  <w:divBdr>
                    <w:top w:val="none" w:sz="0" w:space="0" w:color="auto"/>
                    <w:left w:val="none" w:sz="0" w:space="0" w:color="auto"/>
                    <w:bottom w:val="none" w:sz="0" w:space="0" w:color="auto"/>
                    <w:right w:val="none" w:sz="0" w:space="0" w:color="auto"/>
                  </w:divBdr>
                </w:div>
                <w:div w:id="341518688">
                  <w:marLeft w:val="0"/>
                  <w:marRight w:val="0"/>
                  <w:marTop w:val="0"/>
                  <w:marBottom w:val="0"/>
                  <w:divBdr>
                    <w:top w:val="none" w:sz="0" w:space="0" w:color="auto"/>
                    <w:left w:val="none" w:sz="0" w:space="0" w:color="auto"/>
                    <w:bottom w:val="none" w:sz="0" w:space="0" w:color="auto"/>
                    <w:right w:val="none" w:sz="0" w:space="0" w:color="auto"/>
                  </w:divBdr>
                </w:div>
                <w:div w:id="1321500133">
                  <w:marLeft w:val="0"/>
                  <w:marRight w:val="0"/>
                  <w:marTop w:val="0"/>
                  <w:marBottom w:val="0"/>
                  <w:divBdr>
                    <w:top w:val="none" w:sz="0" w:space="0" w:color="auto"/>
                    <w:left w:val="none" w:sz="0" w:space="0" w:color="auto"/>
                    <w:bottom w:val="none" w:sz="0" w:space="0" w:color="auto"/>
                    <w:right w:val="none" w:sz="0" w:space="0" w:color="auto"/>
                  </w:divBdr>
                </w:div>
                <w:div w:id="2022930573">
                  <w:marLeft w:val="0"/>
                  <w:marRight w:val="0"/>
                  <w:marTop w:val="0"/>
                  <w:marBottom w:val="0"/>
                  <w:divBdr>
                    <w:top w:val="none" w:sz="0" w:space="0" w:color="auto"/>
                    <w:left w:val="none" w:sz="0" w:space="0" w:color="auto"/>
                    <w:bottom w:val="none" w:sz="0" w:space="0" w:color="auto"/>
                    <w:right w:val="none" w:sz="0" w:space="0" w:color="auto"/>
                  </w:divBdr>
                </w:div>
                <w:div w:id="1698044781">
                  <w:marLeft w:val="0"/>
                  <w:marRight w:val="0"/>
                  <w:marTop w:val="0"/>
                  <w:marBottom w:val="0"/>
                  <w:divBdr>
                    <w:top w:val="none" w:sz="0" w:space="0" w:color="auto"/>
                    <w:left w:val="none" w:sz="0" w:space="0" w:color="auto"/>
                    <w:bottom w:val="none" w:sz="0" w:space="0" w:color="auto"/>
                    <w:right w:val="none" w:sz="0" w:space="0" w:color="auto"/>
                  </w:divBdr>
                </w:div>
                <w:div w:id="706755292">
                  <w:marLeft w:val="0"/>
                  <w:marRight w:val="0"/>
                  <w:marTop w:val="0"/>
                  <w:marBottom w:val="0"/>
                  <w:divBdr>
                    <w:top w:val="none" w:sz="0" w:space="0" w:color="auto"/>
                    <w:left w:val="none" w:sz="0" w:space="0" w:color="auto"/>
                    <w:bottom w:val="none" w:sz="0" w:space="0" w:color="auto"/>
                    <w:right w:val="none" w:sz="0" w:space="0" w:color="auto"/>
                  </w:divBdr>
                </w:div>
                <w:div w:id="880244504">
                  <w:marLeft w:val="0"/>
                  <w:marRight w:val="0"/>
                  <w:marTop w:val="0"/>
                  <w:marBottom w:val="0"/>
                  <w:divBdr>
                    <w:top w:val="none" w:sz="0" w:space="0" w:color="auto"/>
                    <w:left w:val="none" w:sz="0" w:space="0" w:color="auto"/>
                    <w:bottom w:val="none" w:sz="0" w:space="0" w:color="auto"/>
                    <w:right w:val="none" w:sz="0" w:space="0" w:color="auto"/>
                  </w:divBdr>
                </w:div>
                <w:div w:id="273514475">
                  <w:marLeft w:val="0"/>
                  <w:marRight w:val="0"/>
                  <w:marTop w:val="0"/>
                  <w:marBottom w:val="0"/>
                  <w:divBdr>
                    <w:top w:val="none" w:sz="0" w:space="0" w:color="auto"/>
                    <w:left w:val="none" w:sz="0" w:space="0" w:color="auto"/>
                    <w:bottom w:val="none" w:sz="0" w:space="0" w:color="auto"/>
                    <w:right w:val="none" w:sz="0" w:space="0" w:color="auto"/>
                  </w:divBdr>
                </w:div>
                <w:div w:id="2004626698">
                  <w:marLeft w:val="0"/>
                  <w:marRight w:val="0"/>
                  <w:marTop w:val="0"/>
                  <w:marBottom w:val="0"/>
                  <w:divBdr>
                    <w:top w:val="none" w:sz="0" w:space="0" w:color="auto"/>
                    <w:left w:val="none" w:sz="0" w:space="0" w:color="auto"/>
                    <w:bottom w:val="none" w:sz="0" w:space="0" w:color="auto"/>
                    <w:right w:val="none" w:sz="0" w:space="0" w:color="auto"/>
                  </w:divBdr>
                </w:div>
                <w:div w:id="1906143104">
                  <w:marLeft w:val="0"/>
                  <w:marRight w:val="0"/>
                  <w:marTop w:val="0"/>
                  <w:marBottom w:val="0"/>
                  <w:divBdr>
                    <w:top w:val="none" w:sz="0" w:space="0" w:color="auto"/>
                    <w:left w:val="none" w:sz="0" w:space="0" w:color="auto"/>
                    <w:bottom w:val="none" w:sz="0" w:space="0" w:color="auto"/>
                    <w:right w:val="none" w:sz="0" w:space="0" w:color="auto"/>
                  </w:divBdr>
                </w:div>
                <w:div w:id="795831354">
                  <w:marLeft w:val="0"/>
                  <w:marRight w:val="0"/>
                  <w:marTop w:val="0"/>
                  <w:marBottom w:val="0"/>
                  <w:divBdr>
                    <w:top w:val="none" w:sz="0" w:space="0" w:color="auto"/>
                    <w:left w:val="none" w:sz="0" w:space="0" w:color="auto"/>
                    <w:bottom w:val="none" w:sz="0" w:space="0" w:color="auto"/>
                    <w:right w:val="none" w:sz="0" w:space="0" w:color="auto"/>
                  </w:divBdr>
                </w:div>
                <w:div w:id="392851133">
                  <w:marLeft w:val="0"/>
                  <w:marRight w:val="0"/>
                  <w:marTop w:val="0"/>
                  <w:marBottom w:val="0"/>
                  <w:divBdr>
                    <w:top w:val="none" w:sz="0" w:space="0" w:color="auto"/>
                    <w:left w:val="none" w:sz="0" w:space="0" w:color="auto"/>
                    <w:bottom w:val="none" w:sz="0" w:space="0" w:color="auto"/>
                    <w:right w:val="none" w:sz="0" w:space="0" w:color="auto"/>
                  </w:divBdr>
                </w:div>
                <w:div w:id="1652826631">
                  <w:marLeft w:val="0"/>
                  <w:marRight w:val="0"/>
                  <w:marTop w:val="0"/>
                  <w:marBottom w:val="0"/>
                  <w:divBdr>
                    <w:top w:val="none" w:sz="0" w:space="0" w:color="auto"/>
                    <w:left w:val="none" w:sz="0" w:space="0" w:color="auto"/>
                    <w:bottom w:val="none" w:sz="0" w:space="0" w:color="auto"/>
                    <w:right w:val="none" w:sz="0" w:space="0" w:color="auto"/>
                  </w:divBdr>
                </w:div>
                <w:div w:id="173032244">
                  <w:marLeft w:val="0"/>
                  <w:marRight w:val="0"/>
                  <w:marTop w:val="0"/>
                  <w:marBottom w:val="0"/>
                  <w:divBdr>
                    <w:top w:val="none" w:sz="0" w:space="0" w:color="auto"/>
                    <w:left w:val="none" w:sz="0" w:space="0" w:color="auto"/>
                    <w:bottom w:val="none" w:sz="0" w:space="0" w:color="auto"/>
                    <w:right w:val="none" w:sz="0" w:space="0" w:color="auto"/>
                  </w:divBdr>
                </w:div>
                <w:div w:id="1284537353">
                  <w:marLeft w:val="0"/>
                  <w:marRight w:val="0"/>
                  <w:marTop w:val="0"/>
                  <w:marBottom w:val="0"/>
                  <w:divBdr>
                    <w:top w:val="none" w:sz="0" w:space="0" w:color="auto"/>
                    <w:left w:val="none" w:sz="0" w:space="0" w:color="auto"/>
                    <w:bottom w:val="none" w:sz="0" w:space="0" w:color="auto"/>
                    <w:right w:val="none" w:sz="0" w:space="0" w:color="auto"/>
                  </w:divBdr>
                </w:div>
                <w:div w:id="354692009">
                  <w:marLeft w:val="0"/>
                  <w:marRight w:val="0"/>
                  <w:marTop w:val="0"/>
                  <w:marBottom w:val="0"/>
                  <w:divBdr>
                    <w:top w:val="none" w:sz="0" w:space="0" w:color="auto"/>
                    <w:left w:val="none" w:sz="0" w:space="0" w:color="auto"/>
                    <w:bottom w:val="none" w:sz="0" w:space="0" w:color="auto"/>
                    <w:right w:val="none" w:sz="0" w:space="0" w:color="auto"/>
                  </w:divBdr>
                </w:div>
                <w:div w:id="38675777">
                  <w:marLeft w:val="0"/>
                  <w:marRight w:val="0"/>
                  <w:marTop w:val="0"/>
                  <w:marBottom w:val="0"/>
                  <w:divBdr>
                    <w:top w:val="none" w:sz="0" w:space="0" w:color="auto"/>
                    <w:left w:val="none" w:sz="0" w:space="0" w:color="auto"/>
                    <w:bottom w:val="none" w:sz="0" w:space="0" w:color="auto"/>
                    <w:right w:val="none" w:sz="0" w:space="0" w:color="auto"/>
                  </w:divBdr>
                </w:div>
                <w:div w:id="812911854">
                  <w:marLeft w:val="0"/>
                  <w:marRight w:val="0"/>
                  <w:marTop w:val="0"/>
                  <w:marBottom w:val="0"/>
                  <w:divBdr>
                    <w:top w:val="none" w:sz="0" w:space="0" w:color="auto"/>
                    <w:left w:val="none" w:sz="0" w:space="0" w:color="auto"/>
                    <w:bottom w:val="none" w:sz="0" w:space="0" w:color="auto"/>
                    <w:right w:val="none" w:sz="0" w:space="0" w:color="auto"/>
                  </w:divBdr>
                </w:div>
                <w:div w:id="62604804">
                  <w:marLeft w:val="0"/>
                  <w:marRight w:val="0"/>
                  <w:marTop w:val="0"/>
                  <w:marBottom w:val="0"/>
                  <w:divBdr>
                    <w:top w:val="none" w:sz="0" w:space="0" w:color="auto"/>
                    <w:left w:val="none" w:sz="0" w:space="0" w:color="auto"/>
                    <w:bottom w:val="none" w:sz="0" w:space="0" w:color="auto"/>
                    <w:right w:val="none" w:sz="0" w:space="0" w:color="auto"/>
                  </w:divBdr>
                </w:div>
                <w:div w:id="720331013">
                  <w:marLeft w:val="0"/>
                  <w:marRight w:val="0"/>
                  <w:marTop w:val="0"/>
                  <w:marBottom w:val="0"/>
                  <w:divBdr>
                    <w:top w:val="none" w:sz="0" w:space="0" w:color="auto"/>
                    <w:left w:val="none" w:sz="0" w:space="0" w:color="auto"/>
                    <w:bottom w:val="none" w:sz="0" w:space="0" w:color="auto"/>
                    <w:right w:val="none" w:sz="0" w:space="0" w:color="auto"/>
                  </w:divBdr>
                </w:div>
                <w:div w:id="795487295">
                  <w:marLeft w:val="0"/>
                  <w:marRight w:val="0"/>
                  <w:marTop w:val="0"/>
                  <w:marBottom w:val="0"/>
                  <w:divBdr>
                    <w:top w:val="none" w:sz="0" w:space="0" w:color="auto"/>
                    <w:left w:val="none" w:sz="0" w:space="0" w:color="auto"/>
                    <w:bottom w:val="none" w:sz="0" w:space="0" w:color="auto"/>
                    <w:right w:val="none" w:sz="0" w:space="0" w:color="auto"/>
                  </w:divBdr>
                </w:div>
                <w:div w:id="15695121">
                  <w:marLeft w:val="0"/>
                  <w:marRight w:val="0"/>
                  <w:marTop w:val="0"/>
                  <w:marBottom w:val="0"/>
                  <w:divBdr>
                    <w:top w:val="none" w:sz="0" w:space="0" w:color="auto"/>
                    <w:left w:val="none" w:sz="0" w:space="0" w:color="auto"/>
                    <w:bottom w:val="none" w:sz="0" w:space="0" w:color="auto"/>
                    <w:right w:val="none" w:sz="0" w:space="0" w:color="auto"/>
                  </w:divBdr>
                </w:div>
                <w:div w:id="303777249">
                  <w:marLeft w:val="0"/>
                  <w:marRight w:val="0"/>
                  <w:marTop w:val="0"/>
                  <w:marBottom w:val="0"/>
                  <w:divBdr>
                    <w:top w:val="none" w:sz="0" w:space="0" w:color="auto"/>
                    <w:left w:val="none" w:sz="0" w:space="0" w:color="auto"/>
                    <w:bottom w:val="none" w:sz="0" w:space="0" w:color="auto"/>
                    <w:right w:val="none" w:sz="0" w:space="0" w:color="auto"/>
                  </w:divBdr>
                </w:div>
                <w:div w:id="1518958899">
                  <w:marLeft w:val="0"/>
                  <w:marRight w:val="0"/>
                  <w:marTop w:val="0"/>
                  <w:marBottom w:val="0"/>
                  <w:divBdr>
                    <w:top w:val="none" w:sz="0" w:space="0" w:color="auto"/>
                    <w:left w:val="none" w:sz="0" w:space="0" w:color="auto"/>
                    <w:bottom w:val="none" w:sz="0" w:space="0" w:color="auto"/>
                    <w:right w:val="none" w:sz="0" w:space="0" w:color="auto"/>
                  </w:divBdr>
                </w:div>
                <w:div w:id="871841915">
                  <w:marLeft w:val="0"/>
                  <w:marRight w:val="0"/>
                  <w:marTop w:val="0"/>
                  <w:marBottom w:val="0"/>
                  <w:divBdr>
                    <w:top w:val="none" w:sz="0" w:space="0" w:color="auto"/>
                    <w:left w:val="none" w:sz="0" w:space="0" w:color="auto"/>
                    <w:bottom w:val="none" w:sz="0" w:space="0" w:color="auto"/>
                    <w:right w:val="none" w:sz="0" w:space="0" w:color="auto"/>
                  </w:divBdr>
                </w:div>
                <w:div w:id="1409421591">
                  <w:marLeft w:val="0"/>
                  <w:marRight w:val="0"/>
                  <w:marTop w:val="0"/>
                  <w:marBottom w:val="0"/>
                  <w:divBdr>
                    <w:top w:val="none" w:sz="0" w:space="0" w:color="auto"/>
                    <w:left w:val="none" w:sz="0" w:space="0" w:color="auto"/>
                    <w:bottom w:val="none" w:sz="0" w:space="0" w:color="auto"/>
                    <w:right w:val="none" w:sz="0" w:space="0" w:color="auto"/>
                  </w:divBdr>
                </w:div>
                <w:div w:id="459542194">
                  <w:marLeft w:val="0"/>
                  <w:marRight w:val="0"/>
                  <w:marTop w:val="0"/>
                  <w:marBottom w:val="0"/>
                  <w:divBdr>
                    <w:top w:val="none" w:sz="0" w:space="0" w:color="auto"/>
                    <w:left w:val="none" w:sz="0" w:space="0" w:color="auto"/>
                    <w:bottom w:val="none" w:sz="0" w:space="0" w:color="auto"/>
                    <w:right w:val="none" w:sz="0" w:space="0" w:color="auto"/>
                  </w:divBdr>
                </w:div>
                <w:div w:id="1299915564">
                  <w:marLeft w:val="0"/>
                  <w:marRight w:val="0"/>
                  <w:marTop w:val="0"/>
                  <w:marBottom w:val="0"/>
                  <w:divBdr>
                    <w:top w:val="none" w:sz="0" w:space="0" w:color="auto"/>
                    <w:left w:val="none" w:sz="0" w:space="0" w:color="auto"/>
                    <w:bottom w:val="none" w:sz="0" w:space="0" w:color="auto"/>
                    <w:right w:val="none" w:sz="0" w:space="0" w:color="auto"/>
                  </w:divBdr>
                </w:div>
                <w:div w:id="1466849716">
                  <w:marLeft w:val="0"/>
                  <w:marRight w:val="0"/>
                  <w:marTop w:val="0"/>
                  <w:marBottom w:val="0"/>
                  <w:divBdr>
                    <w:top w:val="none" w:sz="0" w:space="0" w:color="auto"/>
                    <w:left w:val="none" w:sz="0" w:space="0" w:color="auto"/>
                    <w:bottom w:val="none" w:sz="0" w:space="0" w:color="auto"/>
                    <w:right w:val="none" w:sz="0" w:space="0" w:color="auto"/>
                  </w:divBdr>
                </w:div>
                <w:div w:id="19091952">
                  <w:marLeft w:val="0"/>
                  <w:marRight w:val="0"/>
                  <w:marTop w:val="0"/>
                  <w:marBottom w:val="0"/>
                  <w:divBdr>
                    <w:top w:val="none" w:sz="0" w:space="0" w:color="auto"/>
                    <w:left w:val="none" w:sz="0" w:space="0" w:color="auto"/>
                    <w:bottom w:val="none" w:sz="0" w:space="0" w:color="auto"/>
                    <w:right w:val="none" w:sz="0" w:space="0" w:color="auto"/>
                  </w:divBdr>
                </w:div>
                <w:div w:id="69499056">
                  <w:marLeft w:val="0"/>
                  <w:marRight w:val="0"/>
                  <w:marTop w:val="0"/>
                  <w:marBottom w:val="0"/>
                  <w:divBdr>
                    <w:top w:val="none" w:sz="0" w:space="0" w:color="auto"/>
                    <w:left w:val="none" w:sz="0" w:space="0" w:color="auto"/>
                    <w:bottom w:val="none" w:sz="0" w:space="0" w:color="auto"/>
                    <w:right w:val="none" w:sz="0" w:space="0" w:color="auto"/>
                  </w:divBdr>
                </w:div>
                <w:div w:id="771240643">
                  <w:marLeft w:val="0"/>
                  <w:marRight w:val="0"/>
                  <w:marTop w:val="0"/>
                  <w:marBottom w:val="0"/>
                  <w:divBdr>
                    <w:top w:val="none" w:sz="0" w:space="0" w:color="auto"/>
                    <w:left w:val="none" w:sz="0" w:space="0" w:color="auto"/>
                    <w:bottom w:val="none" w:sz="0" w:space="0" w:color="auto"/>
                    <w:right w:val="none" w:sz="0" w:space="0" w:color="auto"/>
                  </w:divBdr>
                </w:div>
                <w:div w:id="1942103313">
                  <w:marLeft w:val="0"/>
                  <w:marRight w:val="0"/>
                  <w:marTop w:val="0"/>
                  <w:marBottom w:val="0"/>
                  <w:divBdr>
                    <w:top w:val="none" w:sz="0" w:space="0" w:color="auto"/>
                    <w:left w:val="none" w:sz="0" w:space="0" w:color="auto"/>
                    <w:bottom w:val="none" w:sz="0" w:space="0" w:color="auto"/>
                    <w:right w:val="none" w:sz="0" w:space="0" w:color="auto"/>
                  </w:divBdr>
                </w:div>
                <w:div w:id="590430941">
                  <w:marLeft w:val="0"/>
                  <w:marRight w:val="0"/>
                  <w:marTop w:val="0"/>
                  <w:marBottom w:val="0"/>
                  <w:divBdr>
                    <w:top w:val="none" w:sz="0" w:space="0" w:color="auto"/>
                    <w:left w:val="none" w:sz="0" w:space="0" w:color="auto"/>
                    <w:bottom w:val="none" w:sz="0" w:space="0" w:color="auto"/>
                    <w:right w:val="none" w:sz="0" w:space="0" w:color="auto"/>
                  </w:divBdr>
                </w:div>
                <w:div w:id="776757608">
                  <w:marLeft w:val="0"/>
                  <w:marRight w:val="0"/>
                  <w:marTop w:val="0"/>
                  <w:marBottom w:val="0"/>
                  <w:divBdr>
                    <w:top w:val="none" w:sz="0" w:space="0" w:color="auto"/>
                    <w:left w:val="none" w:sz="0" w:space="0" w:color="auto"/>
                    <w:bottom w:val="none" w:sz="0" w:space="0" w:color="auto"/>
                    <w:right w:val="none" w:sz="0" w:space="0" w:color="auto"/>
                  </w:divBdr>
                </w:div>
                <w:div w:id="1928615959">
                  <w:marLeft w:val="0"/>
                  <w:marRight w:val="0"/>
                  <w:marTop w:val="0"/>
                  <w:marBottom w:val="0"/>
                  <w:divBdr>
                    <w:top w:val="none" w:sz="0" w:space="0" w:color="auto"/>
                    <w:left w:val="none" w:sz="0" w:space="0" w:color="auto"/>
                    <w:bottom w:val="none" w:sz="0" w:space="0" w:color="auto"/>
                    <w:right w:val="none" w:sz="0" w:space="0" w:color="auto"/>
                  </w:divBdr>
                </w:div>
                <w:div w:id="474027909">
                  <w:marLeft w:val="0"/>
                  <w:marRight w:val="0"/>
                  <w:marTop w:val="0"/>
                  <w:marBottom w:val="0"/>
                  <w:divBdr>
                    <w:top w:val="none" w:sz="0" w:space="0" w:color="auto"/>
                    <w:left w:val="none" w:sz="0" w:space="0" w:color="auto"/>
                    <w:bottom w:val="none" w:sz="0" w:space="0" w:color="auto"/>
                    <w:right w:val="none" w:sz="0" w:space="0" w:color="auto"/>
                  </w:divBdr>
                </w:div>
                <w:div w:id="1631014804">
                  <w:marLeft w:val="0"/>
                  <w:marRight w:val="0"/>
                  <w:marTop w:val="0"/>
                  <w:marBottom w:val="0"/>
                  <w:divBdr>
                    <w:top w:val="none" w:sz="0" w:space="0" w:color="auto"/>
                    <w:left w:val="none" w:sz="0" w:space="0" w:color="auto"/>
                    <w:bottom w:val="none" w:sz="0" w:space="0" w:color="auto"/>
                    <w:right w:val="none" w:sz="0" w:space="0" w:color="auto"/>
                  </w:divBdr>
                </w:div>
                <w:div w:id="27611925">
                  <w:marLeft w:val="0"/>
                  <w:marRight w:val="0"/>
                  <w:marTop w:val="0"/>
                  <w:marBottom w:val="0"/>
                  <w:divBdr>
                    <w:top w:val="none" w:sz="0" w:space="0" w:color="auto"/>
                    <w:left w:val="none" w:sz="0" w:space="0" w:color="auto"/>
                    <w:bottom w:val="none" w:sz="0" w:space="0" w:color="auto"/>
                    <w:right w:val="none" w:sz="0" w:space="0" w:color="auto"/>
                  </w:divBdr>
                </w:div>
                <w:div w:id="1700203717">
                  <w:marLeft w:val="0"/>
                  <w:marRight w:val="0"/>
                  <w:marTop w:val="0"/>
                  <w:marBottom w:val="0"/>
                  <w:divBdr>
                    <w:top w:val="none" w:sz="0" w:space="0" w:color="auto"/>
                    <w:left w:val="none" w:sz="0" w:space="0" w:color="auto"/>
                    <w:bottom w:val="none" w:sz="0" w:space="0" w:color="auto"/>
                    <w:right w:val="none" w:sz="0" w:space="0" w:color="auto"/>
                  </w:divBdr>
                </w:div>
                <w:div w:id="1961524184">
                  <w:marLeft w:val="0"/>
                  <w:marRight w:val="0"/>
                  <w:marTop w:val="0"/>
                  <w:marBottom w:val="0"/>
                  <w:divBdr>
                    <w:top w:val="none" w:sz="0" w:space="0" w:color="auto"/>
                    <w:left w:val="none" w:sz="0" w:space="0" w:color="auto"/>
                    <w:bottom w:val="none" w:sz="0" w:space="0" w:color="auto"/>
                    <w:right w:val="none" w:sz="0" w:space="0" w:color="auto"/>
                  </w:divBdr>
                </w:div>
                <w:div w:id="796066204">
                  <w:marLeft w:val="0"/>
                  <w:marRight w:val="0"/>
                  <w:marTop w:val="0"/>
                  <w:marBottom w:val="0"/>
                  <w:divBdr>
                    <w:top w:val="none" w:sz="0" w:space="0" w:color="auto"/>
                    <w:left w:val="none" w:sz="0" w:space="0" w:color="auto"/>
                    <w:bottom w:val="none" w:sz="0" w:space="0" w:color="auto"/>
                    <w:right w:val="none" w:sz="0" w:space="0" w:color="auto"/>
                  </w:divBdr>
                </w:div>
                <w:div w:id="927007735">
                  <w:marLeft w:val="0"/>
                  <w:marRight w:val="0"/>
                  <w:marTop w:val="0"/>
                  <w:marBottom w:val="0"/>
                  <w:divBdr>
                    <w:top w:val="none" w:sz="0" w:space="0" w:color="auto"/>
                    <w:left w:val="none" w:sz="0" w:space="0" w:color="auto"/>
                    <w:bottom w:val="none" w:sz="0" w:space="0" w:color="auto"/>
                    <w:right w:val="none" w:sz="0" w:space="0" w:color="auto"/>
                  </w:divBdr>
                </w:div>
                <w:div w:id="511453744">
                  <w:marLeft w:val="0"/>
                  <w:marRight w:val="0"/>
                  <w:marTop w:val="0"/>
                  <w:marBottom w:val="0"/>
                  <w:divBdr>
                    <w:top w:val="none" w:sz="0" w:space="0" w:color="auto"/>
                    <w:left w:val="none" w:sz="0" w:space="0" w:color="auto"/>
                    <w:bottom w:val="none" w:sz="0" w:space="0" w:color="auto"/>
                    <w:right w:val="none" w:sz="0" w:space="0" w:color="auto"/>
                  </w:divBdr>
                </w:div>
                <w:div w:id="111176541">
                  <w:marLeft w:val="0"/>
                  <w:marRight w:val="0"/>
                  <w:marTop w:val="0"/>
                  <w:marBottom w:val="0"/>
                  <w:divBdr>
                    <w:top w:val="none" w:sz="0" w:space="0" w:color="auto"/>
                    <w:left w:val="none" w:sz="0" w:space="0" w:color="auto"/>
                    <w:bottom w:val="none" w:sz="0" w:space="0" w:color="auto"/>
                    <w:right w:val="none" w:sz="0" w:space="0" w:color="auto"/>
                  </w:divBdr>
                </w:div>
                <w:div w:id="1925726869">
                  <w:marLeft w:val="0"/>
                  <w:marRight w:val="0"/>
                  <w:marTop w:val="0"/>
                  <w:marBottom w:val="0"/>
                  <w:divBdr>
                    <w:top w:val="none" w:sz="0" w:space="0" w:color="auto"/>
                    <w:left w:val="none" w:sz="0" w:space="0" w:color="auto"/>
                    <w:bottom w:val="none" w:sz="0" w:space="0" w:color="auto"/>
                    <w:right w:val="none" w:sz="0" w:space="0" w:color="auto"/>
                  </w:divBdr>
                </w:div>
                <w:div w:id="1594127299">
                  <w:marLeft w:val="0"/>
                  <w:marRight w:val="0"/>
                  <w:marTop w:val="0"/>
                  <w:marBottom w:val="0"/>
                  <w:divBdr>
                    <w:top w:val="none" w:sz="0" w:space="0" w:color="auto"/>
                    <w:left w:val="none" w:sz="0" w:space="0" w:color="auto"/>
                    <w:bottom w:val="none" w:sz="0" w:space="0" w:color="auto"/>
                    <w:right w:val="none" w:sz="0" w:space="0" w:color="auto"/>
                  </w:divBdr>
                </w:div>
                <w:div w:id="896236435">
                  <w:marLeft w:val="0"/>
                  <w:marRight w:val="0"/>
                  <w:marTop w:val="0"/>
                  <w:marBottom w:val="0"/>
                  <w:divBdr>
                    <w:top w:val="none" w:sz="0" w:space="0" w:color="auto"/>
                    <w:left w:val="none" w:sz="0" w:space="0" w:color="auto"/>
                    <w:bottom w:val="none" w:sz="0" w:space="0" w:color="auto"/>
                    <w:right w:val="none" w:sz="0" w:space="0" w:color="auto"/>
                  </w:divBdr>
                </w:div>
                <w:div w:id="1919822472">
                  <w:marLeft w:val="0"/>
                  <w:marRight w:val="0"/>
                  <w:marTop w:val="0"/>
                  <w:marBottom w:val="0"/>
                  <w:divBdr>
                    <w:top w:val="none" w:sz="0" w:space="0" w:color="auto"/>
                    <w:left w:val="none" w:sz="0" w:space="0" w:color="auto"/>
                    <w:bottom w:val="none" w:sz="0" w:space="0" w:color="auto"/>
                    <w:right w:val="none" w:sz="0" w:space="0" w:color="auto"/>
                  </w:divBdr>
                </w:div>
                <w:div w:id="737636663">
                  <w:marLeft w:val="0"/>
                  <w:marRight w:val="0"/>
                  <w:marTop w:val="0"/>
                  <w:marBottom w:val="0"/>
                  <w:divBdr>
                    <w:top w:val="none" w:sz="0" w:space="0" w:color="auto"/>
                    <w:left w:val="none" w:sz="0" w:space="0" w:color="auto"/>
                    <w:bottom w:val="none" w:sz="0" w:space="0" w:color="auto"/>
                    <w:right w:val="none" w:sz="0" w:space="0" w:color="auto"/>
                  </w:divBdr>
                </w:div>
                <w:div w:id="1815104713">
                  <w:marLeft w:val="0"/>
                  <w:marRight w:val="0"/>
                  <w:marTop w:val="0"/>
                  <w:marBottom w:val="0"/>
                  <w:divBdr>
                    <w:top w:val="none" w:sz="0" w:space="0" w:color="auto"/>
                    <w:left w:val="none" w:sz="0" w:space="0" w:color="auto"/>
                    <w:bottom w:val="none" w:sz="0" w:space="0" w:color="auto"/>
                    <w:right w:val="none" w:sz="0" w:space="0" w:color="auto"/>
                  </w:divBdr>
                </w:div>
                <w:div w:id="1522357128">
                  <w:marLeft w:val="0"/>
                  <w:marRight w:val="0"/>
                  <w:marTop w:val="0"/>
                  <w:marBottom w:val="0"/>
                  <w:divBdr>
                    <w:top w:val="none" w:sz="0" w:space="0" w:color="auto"/>
                    <w:left w:val="none" w:sz="0" w:space="0" w:color="auto"/>
                    <w:bottom w:val="none" w:sz="0" w:space="0" w:color="auto"/>
                    <w:right w:val="none" w:sz="0" w:space="0" w:color="auto"/>
                  </w:divBdr>
                </w:div>
                <w:div w:id="895360378">
                  <w:marLeft w:val="0"/>
                  <w:marRight w:val="0"/>
                  <w:marTop w:val="0"/>
                  <w:marBottom w:val="0"/>
                  <w:divBdr>
                    <w:top w:val="none" w:sz="0" w:space="0" w:color="auto"/>
                    <w:left w:val="none" w:sz="0" w:space="0" w:color="auto"/>
                    <w:bottom w:val="none" w:sz="0" w:space="0" w:color="auto"/>
                    <w:right w:val="none" w:sz="0" w:space="0" w:color="auto"/>
                  </w:divBdr>
                </w:div>
                <w:div w:id="1481730508">
                  <w:marLeft w:val="0"/>
                  <w:marRight w:val="0"/>
                  <w:marTop w:val="0"/>
                  <w:marBottom w:val="0"/>
                  <w:divBdr>
                    <w:top w:val="none" w:sz="0" w:space="0" w:color="auto"/>
                    <w:left w:val="none" w:sz="0" w:space="0" w:color="auto"/>
                    <w:bottom w:val="none" w:sz="0" w:space="0" w:color="auto"/>
                    <w:right w:val="none" w:sz="0" w:space="0" w:color="auto"/>
                  </w:divBdr>
                </w:div>
                <w:div w:id="1902129059">
                  <w:marLeft w:val="0"/>
                  <w:marRight w:val="0"/>
                  <w:marTop w:val="0"/>
                  <w:marBottom w:val="0"/>
                  <w:divBdr>
                    <w:top w:val="none" w:sz="0" w:space="0" w:color="auto"/>
                    <w:left w:val="none" w:sz="0" w:space="0" w:color="auto"/>
                    <w:bottom w:val="none" w:sz="0" w:space="0" w:color="auto"/>
                    <w:right w:val="none" w:sz="0" w:space="0" w:color="auto"/>
                  </w:divBdr>
                </w:div>
                <w:div w:id="156725008">
                  <w:marLeft w:val="0"/>
                  <w:marRight w:val="0"/>
                  <w:marTop w:val="0"/>
                  <w:marBottom w:val="0"/>
                  <w:divBdr>
                    <w:top w:val="none" w:sz="0" w:space="0" w:color="auto"/>
                    <w:left w:val="none" w:sz="0" w:space="0" w:color="auto"/>
                    <w:bottom w:val="none" w:sz="0" w:space="0" w:color="auto"/>
                    <w:right w:val="none" w:sz="0" w:space="0" w:color="auto"/>
                  </w:divBdr>
                </w:div>
                <w:div w:id="1704358695">
                  <w:marLeft w:val="0"/>
                  <w:marRight w:val="0"/>
                  <w:marTop w:val="0"/>
                  <w:marBottom w:val="0"/>
                  <w:divBdr>
                    <w:top w:val="none" w:sz="0" w:space="0" w:color="auto"/>
                    <w:left w:val="none" w:sz="0" w:space="0" w:color="auto"/>
                    <w:bottom w:val="none" w:sz="0" w:space="0" w:color="auto"/>
                    <w:right w:val="none" w:sz="0" w:space="0" w:color="auto"/>
                  </w:divBdr>
                </w:div>
                <w:div w:id="986661958">
                  <w:marLeft w:val="0"/>
                  <w:marRight w:val="0"/>
                  <w:marTop w:val="0"/>
                  <w:marBottom w:val="0"/>
                  <w:divBdr>
                    <w:top w:val="none" w:sz="0" w:space="0" w:color="auto"/>
                    <w:left w:val="none" w:sz="0" w:space="0" w:color="auto"/>
                    <w:bottom w:val="none" w:sz="0" w:space="0" w:color="auto"/>
                    <w:right w:val="none" w:sz="0" w:space="0" w:color="auto"/>
                  </w:divBdr>
                </w:div>
                <w:div w:id="994574362">
                  <w:marLeft w:val="0"/>
                  <w:marRight w:val="0"/>
                  <w:marTop w:val="0"/>
                  <w:marBottom w:val="0"/>
                  <w:divBdr>
                    <w:top w:val="none" w:sz="0" w:space="0" w:color="auto"/>
                    <w:left w:val="none" w:sz="0" w:space="0" w:color="auto"/>
                    <w:bottom w:val="none" w:sz="0" w:space="0" w:color="auto"/>
                    <w:right w:val="none" w:sz="0" w:space="0" w:color="auto"/>
                  </w:divBdr>
                </w:div>
                <w:div w:id="1718429189">
                  <w:marLeft w:val="0"/>
                  <w:marRight w:val="0"/>
                  <w:marTop w:val="0"/>
                  <w:marBottom w:val="0"/>
                  <w:divBdr>
                    <w:top w:val="none" w:sz="0" w:space="0" w:color="auto"/>
                    <w:left w:val="none" w:sz="0" w:space="0" w:color="auto"/>
                    <w:bottom w:val="none" w:sz="0" w:space="0" w:color="auto"/>
                    <w:right w:val="none" w:sz="0" w:space="0" w:color="auto"/>
                  </w:divBdr>
                </w:div>
                <w:div w:id="691607534">
                  <w:marLeft w:val="0"/>
                  <w:marRight w:val="0"/>
                  <w:marTop w:val="0"/>
                  <w:marBottom w:val="0"/>
                  <w:divBdr>
                    <w:top w:val="none" w:sz="0" w:space="0" w:color="auto"/>
                    <w:left w:val="none" w:sz="0" w:space="0" w:color="auto"/>
                    <w:bottom w:val="none" w:sz="0" w:space="0" w:color="auto"/>
                    <w:right w:val="none" w:sz="0" w:space="0" w:color="auto"/>
                  </w:divBdr>
                </w:div>
                <w:div w:id="435832704">
                  <w:marLeft w:val="0"/>
                  <w:marRight w:val="0"/>
                  <w:marTop w:val="0"/>
                  <w:marBottom w:val="0"/>
                  <w:divBdr>
                    <w:top w:val="none" w:sz="0" w:space="0" w:color="auto"/>
                    <w:left w:val="none" w:sz="0" w:space="0" w:color="auto"/>
                    <w:bottom w:val="none" w:sz="0" w:space="0" w:color="auto"/>
                    <w:right w:val="none" w:sz="0" w:space="0" w:color="auto"/>
                  </w:divBdr>
                </w:div>
                <w:div w:id="576475586">
                  <w:marLeft w:val="0"/>
                  <w:marRight w:val="0"/>
                  <w:marTop w:val="0"/>
                  <w:marBottom w:val="0"/>
                  <w:divBdr>
                    <w:top w:val="none" w:sz="0" w:space="0" w:color="auto"/>
                    <w:left w:val="none" w:sz="0" w:space="0" w:color="auto"/>
                    <w:bottom w:val="none" w:sz="0" w:space="0" w:color="auto"/>
                    <w:right w:val="none" w:sz="0" w:space="0" w:color="auto"/>
                  </w:divBdr>
                </w:div>
                <w:div w:id="269239466">
                  <w:marLeft w:val="0"/>
                  <w:marRight w:val="0"/>
                  <w:marTop w:val="0"/>
                  <w:marBottom w:val="0"/>
                  <w:divBdr>
                    <w:top w:val="none" w:sz="0" w:space="0" w:color="auto"/>
                    <w:left w:val="none" w:sz="0" w:space="0" w:color="auto"/>
                    <w:bottom w:val="none" w:sz="0" w:space="0" w:color="auto"/>
                    <w:right w:val="none" w:sz="0" w:space="0" w:color="auto"/>
                  </w:divBdr>
                </w:div>
                <w:div w:id="1213149216">
                  <w:marLeft w:val="0"/>
                  <w:marRight w:val="0"/>
                  <w:marTop w:val="0"/>
                  <w:marBottom w:val="0"/>
                  <w:divBdr>
                    <w:top w:val="none" w:sz="0" w:space="0" w:color="auto"/>
                    <w:left w:val="none" w:sz="0" w:space="0" w:color="auto"/>
                    <w:bottom w:val="none" w:sz="0" w:space="0" w:color="auto"/>
                    <w:right w:val="none" w:sz="0" w:space="0" w:color="auto"/>
                  </w:divBdr>
                </w:div>
                <w:div w:id="1073550182">
                  <w:marLeft w:val="0"/>
                  <w:marRight w:val="0"/>
                  <w:marTop w:val="0"/>
                  <w:marBottom w:val="0"/>
                  <w:divBdr>
                    <w:top w:val="none" w:sz="0" w:space="0" w:color="auto"/>
                    <w:left w:val="none" w:sz="0" w:space="0" w:color="auto"/>
                    <w:bottom w:val="none" w:sz="0" w:space="0" w:color="auto"/>
                    <w:right w:val="none" w:sz="0" w:space="0" w:color="auto"/>
                  </w:divBdr>
                </w:div>
                <w:div w:id="1172725315">
                  <w:marLeft w:val="0"/>
                  <w:marRight w:val="0"/>
                  <w:marTop w:val="0"/>
                  <w:marBottom w:val="0"/>
                  <w:divBdr>
                    <w:top w:val="none" w:sz="0" w:space="0" w:color="auto"/>
                    <w:left w:val="none" w:sz="0" w:space="0" w:color="auto"/>
                    <w:bottom w:val="none" w:sz="0" w:space="0" w:color="auto"/>
                    <w:right w:val="none" w:sz="0" w:space="0" w:color="auto"/>
                  </w:divBdr>
                </w:div>
                <w:div w:id="1329558629">
                  <w:marLeft w:val="0"/>
                  <w:marRight w:val="0"/>
                  <w:marTop w:val="0"/>
                  <w:marBottom w:val="0"/>
                  <w:divBdr>
                    <w:top w:val="none" w:sz="0" w:space="0" w:color="auto"/>
                    <w:left w:val="none" w:sz="0" w:space="0" w:color="auto"/>
                    <w:bottom w:val="none" w:sz="0" w:space="0" w:color="auto"/>
                    <w:right w:val="none" w:sz="0" w:space="0" w:color="auto"/>
                  </w:divBdr>
                </w:div>
                <w:div w:id="2138791371">
                  <w:marLeft w:val="0"/>
                  <w:marRight w:val="0"/>
                  <w:marTop w:val="0"/>
                  <w:marBottom w:val="0"/>
                  <w:divBdr>
                    <w:top w:val="none" w:sz="0" w:space="0" w:color="auto"/>
                    <w:left w:val="none" w:sz="0" w:space="0" w:color="auto"/>
                    <w:bottom w:val="none" w:sz="0" w:space="0" w:color="auto"/>
                    <w:right w:val="none" w:sz="0" w:space="0" w:color="auto"/>
                  </w:divBdr>
                </w:div>
                <w:div w:id="1517845690">
                  <w:marLeft w:val="0"/>
                  <w:marRight w:val="0"/>
                  <w:marTop w:val="0"/>
                  <w:marBottom w:val="0"/>
                  <w:divBdr>
                    <w:top w:val="none" w:sz="0" w:space="0" w:color="auto"/>
                    <w:left w:val="none" w:sz="0" w:space="0" w:color="auto"/>
                    <w:bottom w:val="none" w:sz="0" w:space="0" w:color="auto"/>
                    <w:right w:val="none" w:sz="0" w:space="0" w:color="auto"/>
                  </w:divBdr>
                </w:div>
                <w:div w:id="336614822">
                  <w:marLeft w:val="0"/>
                  <w:marRight w:val="0"/>
                  <w:marTop w:val="0"/>
                  <w:marBottom w:val="0"/>
                  <w:divBdr>
                    <w:top w:val="none" w:sz="0" w:space="0" w:color="auto"/>
                    <w:left w:val="none" w:sz="0" w:space="0" w:color="auto"/>
                    <w:bottom w:val="none" w:sz="0" w:space="0" w:color="auto"/>
                    <w:right w:val="none" w:sz="0" w:space="0" w:color="auto"/>
                  </w:divBdr>
                </w:div>
                <w:div w:id="1522469992">
                  <w:marLeft w:val="0"/>
                  <w:marRight w:val="0"/>
                  <w:marTop w:val="0"/>
                  <w:marBottom w:val="0"/>
                  <w:divBdr>
                    <w:top w:val="none" w:sz="0" w:space="0" w:color="auto"/>
                    <w:left w:val="none" w:sz="0" w:space="0" w:color="auto"/>
                    <w:bottom w:val="none" w:sz="0" w:space="0" w:color="auto"/>
                    <w:right w:val="none" w:sz="0" w:space="0" w:color="auto"/>
                  </w:divBdr>
                </w:div>
                <w:div w:id="2143688262">
                  <w:marLeft w:val="0"/>
                  <w:marRight w:val="0"/>
                  <w:marTop w:val="0"/>
                  <w:marBottom w:val="0"/>
                  <w:divBdr>
                    <w:top w:val="none" w:sz="0" w:space="0" w:color="auto"/>
                    <w:left w:val="none" w:sz="0" w:space="0" w:color="auto"/>
                    <w:bottom w:val="none" w:sz="0" w:space="0" w:color="auto"/>
                    <w:right w:val="none" w:sz="0" w:space="0" w:color="auto"/>
                  </w:divBdr>
                </w:div>
                <w:div w:id="214658030">
                  <w:marLeft w:val="0"/>
                  <w:marRight w:val="0"/>
                  <w:marTop w:val="0"/>
                  <w:marBottom w:val="0"/>
                  <w:divBdr>
                    <w:top w:val="none" w:sz="0" w:space="0" w:color="auto"/>
                    <w:left w:val="none" w:sz="0" w:space="0" w:color="auto"/>
                    <w:bottom w:val="none" w:sz="0" w:space="0" w:color="auto"/>
                    <w:right w:val="none" w:sz="0" w:space="0" w:color="auto"/>
                  </w:divBdr>
                </w:div>
                <w:div w:id="883058654">
                  <w:marLeft w:val="0"/>
                  <w:marRight w:val="0"/>
                  <w:marTop w:val="0"/>
                  <w:marBottom w:val="0"/>
                  <w:divBdr>
                    <w:top w:val="none" w:sz="0" w:space="0" w:color="auto"/>
                    <w:left w:val="none" w:sz="0" w:space="0" w:color="auto"/>
                    <w:bottom w:val="none" w:sz="0" w:space="0" w:color="auto"/>
                    <w:right w:val="none" w:sz="0" w:space="0" w:color="auto"/>
                  </w:divBdr>
                </w:div>
                <w:div w:id="1512141909">
                  <w:marLeft w:val="0"/>
                  <w:marRight w:val="0"/>
                  <w:marTop w:val="0"/>
                  <w:marBottom w:val="0"/>
                  <w:divBdr>
                    <w:top w:val="none" w:sz="0" w:space="0" w:color="auto"/>
                    <w:left w:val="none" w:sz="0" w:space="0" w:color="auto"/>
                    <w:bottom w:val="none" w:sz="0" w:space="0" w:color="auto"/>
                    <w:right w:val="none" w:sz="0" w:space="0" w:color="auto"/>
                  </w:divBdr>
                </w:div>
                <w:div w:id="33848154">
                  <w:marLeft w:val="0"/>
                  <w:marRight w:val="0"/>
                  <w:marTop w:val="0"/>
                  <w:marBottom w:val="0"/>
                  <w:divBdr>
                    <w:top w:val="none" w:sz="0" w:space="0" w:color="auto"/>
                    <w:left w:val="none" w:sz="0" w:space="0" w:color="auto"/>
                    <w:bottom w:val="none" w:sz="0" w:space="0" w:color="auto"/>
                    <w:right w:val="none" w:sz="0" w:space="0" w:color="auto"/>
                  </w:divBdr>
                </w:div>
                <w:div w:id="1385830131">
                  <w:marLeft w:val="0"/>
                  <w:marRight w:val="0"/>
                  <w:marTop w:val="0"/>
                  <w:marBottom w:val="0"/>
                  <w:divBdr>
                    <w:top w:val="none" w:sz="0" w:space="0" w:color="auto"/>
                    <w:left w:val="none" w:sz="0" w:space="0" w:color="auto"/>
                    <w:bottom w:val="none" w:sz="0" w:space="0" w:color="auto"/>
                    <w:right w:val="none" w:sz="0" w:space="0" w:color="auto"/>
                  </w:divBdr>
                </w:div>
                <w:div w:id="110320480">
                  <w:marLeft w:val="0"/>
                  <w:marRight w:val="0"/>
                  <w:marTop w:val="0"/>
                  <w:marBottom w:val="0"/>
                  <w:divBdr>
                    <w:top w:val="none" w:sz="0" w:space="0" w:color="auto"/>
                    <w:left w:val="none" w:sz="0" w:space="0" w:color="auto"/>
                    <w:bottom w:val="none" w:sz="0" w:space="0" w:color="auto"/>
                    <w:right w:val="none" w:sz="0" w:space="0" w:color="auto"/>
                  </w:divBdr>
                </w:div>
                <w:div w:id="341904027">
                  <w:marLeft w:val="0"/>
                  <w:marRight w:val="0"/>
                  <w:marTop w:val="0"/>
                  <w:marBottom w:val="0"/>
                  <w:divBdr>
                    <w:top w:val="none" w:sz="0" w:space="0" w:color="auto"/>
                    <w:left w:val="none" w:sz="0" w:space="0" w:color="auto"/>
                    <w:bottom w:val="none" w:sz="0" w:space="0" w:color="auto"/>
                    <w:right w:val="none" w:sz="0" w:space="0" w:color="auto"/>
                  </w:divBdr>
                </w:div>
                <w:div w:id="1999184235">
                  <w:marLeft w:val="0"/>
                  <w:marRight w:val="0"/>
                  <w:marTop w:val="0"/>
                  <w:marBottom w:val="0"/>
                  <w:divBdr>
                    <w:top w:val="none" w:sz="0" w:space="0" w:color="auto"/>
                    <w:left w:val="none" w:sz="0" w:space="0" w:color="auto"/>
                    <w:bottom w:val="none" w:sz="0" w:space="0" w:color="auto"/>
                    <w:right w:val="none" w:sz="0" w:space="0" w:color="auto"/>
                  </w:divBdr>
                </w:div>
                <w:div w:id="412509919">
                  <w:marLeft w:val="0"/>
                  <w:marRight w:val="0"/>
                  <w:marTop w:val="0"/>
                  <w:marBottom w:val="0"/>
                  <w:divBdr>
                    <w:top w:val="none" w:sz="0" w:space="0" w:color="auto"/>
                    <w:left w:val="none" w:sz="0" w:space="0" w:color="auto"/>
                    <w:bottom w:val="none" w:sz="0" w:space="0" w:color="auto"/>
                    <w:right w:val="none" w:sz="0" w:space="0" w:color="auto"/>
                  </w:divBdr>
                </w:div>
                <w:div w:id="4957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22629">
      <w:bodyDiv w:val="1"/>
      <w:marLeft w:val="0"/>
      <w:marRight w:val="0"/>
      <w:marTop w:val="0"/>
      <w:marBottom w:val="0"/>
      <w:divBdr>
        <w:top w:val="none" w:sz="0" w:space="0" w:color="auto"/>
        <w:left w:val="none" w:sz="0" w:space="0" w:color="auto"/>
        <w:bottom w:val="none" w:sz="0" w:space="0" w:color="auto"/>
        <w:right w:val="none" w:sz="0" w:space="0" w:color="auto"/>
      </w:divBdr>
      <w:divsChild>
        <w:div w:id="1008098694">
          <w:marLeft w:val="0"/>
          <w:marRight w:val="0"/>
          <w:marTop w:val="0"/>
          <w:marBottom w:val="0"/>
          <w:divBdr>
            <w:top w:val="none" w:sz="0" w:space="0" w:color="auto"/>
            <w:left w:val="none" w:sz="0" w:space="0" w:color="auto"/>
            <w:bottom w:val="none" w:sz="0" w:space="0" w:color="auto"/>
            <w:right w:val="none" w:sz="0" w:space="0" w:color="auto"/>
          </w:divBdr>
        </w:div>
        <w:div w:id="188036308">
          <w:marLeft w:val="0"/>
          <w:marRight w:val="0"/>
          <w:marTop w:val="0"/>
          <w:marBottom w:val="0"/>
          <w:divBdr>
            <w:top w:val="none" w:sz="0" w:space="0" w:color="auto"/>
            <w:left w:val="none" w:sz="0" w:space="0" w:color="auto"/>
            <w:bottom w:val="none" w:sz="0" w:space="0" w:color="auto"/>
            <w:right w:val="none" w:sz="0" w:space="0" w:color="auto"/>
          </w:divBdr>
        </w:div>
      </w:divsChild>
    </w:div>
    <w:div w:id="1164785146">
      <w:bodyDiv w:val="1"/>
      <w:marLeft w:val="0"/>
      <w:marRight w:val="0"/>
      <w:marTop w:val="0"/>
      <w:marBottom w:val="0"/>
      <w:divBdr>
        <w:top w:val="none" w:sz="0" w:space="0" w:color="auto"/>
        <w:left w:val="none" w:sz="0" w:space="0" w:color="auto"/>
        <w:bottom w:val="none" w:sz="0" w:space="0" w:color="auto"/>
        <w:right w:val="none" w:sz="0" w:space="0" w:color="auto"/>
      </w:divBdr>
      <w:divsChild>
        <w:div w:id="1565018724">
          <w:marLeft w:val="0"/>
          <w:marRight w:val="0"/>
          <w:marTop w:val="0"/>
          <w:marBottom w:val="0"/>
          <w:divBdr>
            <w:top w:val="none" w:sz="0" w:space="0" w:color="auto"/>
            <w:left w:val="none" w:sz="0" w:space="0" w:color="auto"/>
            <w:bottom w:val="none" w:sz="0" w:space="0" w:color="auto"/>
            <w:right w:val="none" w:sz="0" w:space="0" w:color="auto"/>
          </w:divBdr>
        </w:div>
        <w:div w:id="233248933">
          <w:marLeft w:val="0"/>
          <w:marRight w:val="0"/>
          <w:marTop w:val="0"/>
          <w:marBottom w:val="0"/>
          <w:divBdr>
            <w:top w:val="none" w:sz="0" w:space="0" w:color="auto"/>
            <w:left w:val="none" w:sz="0" w:space="0" w:color="auto"/>
            <w:bottom w:val="none" w:sz="0" w:space="0" w:color="auto"/>
            <w:right w:val="none" w:sz="0" w:space="0" w:color="auto"/>
          </w:divBdr>
        </w:div>
        <w:div w:id="213738342">
          <w:marLeft w:val="0"/>
          <w:marRight w:val="0"/>
          <w:marTop w:val="0"/>
          <w:marBottom w:val="0"/>
          <w:divBdr>
            <w:top w:val="none" w:sz="0" w:space="0" w:color="auto"/>
            <w:left w:val="none" w:sz="0" w:space="0" w:color="auto"/>
            <w:bottom w:val="none" w:sz="0" w:space="0" w:color="auto"/>
            <w:right w:val="none" w:sz="0" w:space="0" w:color="auto"/>
          </w:divBdr>
        </w:div>
        <w:div w:id="1462074324">
          <w:marLeft w:val="0"/>
          <w:marRight w:val="0"/>
          <w:marTop w:val="0"/>
          <w:marBottom w:val="0"/>
          <w:divBdr>
            <w:top w:val="none" w:sz="0" w:space="0" w:color="auto"/>
            <w:left w:val="none" w:sz="0" w:space="0" w:color="auto"/>
            <w:bottom w:val="none" w:sz="0" w:space="0" w:color="auto"/>
            <w:right w:val="none" w:sz="0" w:space="0" w:color="auto"/>
          </w:divBdr>
        </w:div>
        <w:div w:id="347684208">
          <w:marLeft w:val="0"/>
          <w:marRight w:val="0"/>
          <w:marTop w:val="0"/>
          <w:marBottom w:val="0"/>
          <w:divBdr>
            <w:top w:val="none" w:sz="0" w:space="0" w:color="auto"/>
            <w:left w:val="none" w:sz="0" w:space="0" w:color="auto"/>
            <w:bottom w:val="none" w:sz="0" w:space="0" w:color="auto"/>
            <w:right w:val="none" w:sz="0" w:space="0" w:color="auto"/>
          </w:divBdr>
        </w:div>
        <w:div w:id="502747292">
          <w:marLeft w:val="0"/>
          <w:marRight w:val="0"/>
          <w:marTop w:val="0"/>
          <w:marBottom w:val="0"/>
          <w:divBdr>
            <w:top w:val="none" w:sz="0" w:space="0" w:color="auto"/>
            <w:left w:val="none" w:sz="0" w:space="0" w:color="auto"/>
            <w:bottom w:val="none" w:sz="0" w:space="0" w:color="auto"/>
            <w:right w:val="none" w:sz="0" w:space="0" w:color="auto"/>
          </w:divBdr>
        </w:div>
        <w:div w:id="204176245">
          <w:marLeft w:val="0"/>
          <w:marRight w:val="0"/>
          <w:marTop w:val="0"/>
          <w:marBottom w:val="0"/>
          <w:divBdr>
            <w:top w:val="none" w:sz="0" w:space="0" w:color="auto"/>
            <w:left w:val="none" w:sz="0" w:space="0" w:color="auto"/>
            <w:bottom w:val="none" w:sz="0" w:space="0" w:color="auto"/>
            <w:right w:val="none" w:sz="0" w:space="0" w:color="auto"/>
          </w:divBdr>
        </w:div>
        <w:div w:id="1789927943">
          <w:marLeft w:val="0"/>
          <w:marRight w:val="0"/>
          <w:marTop w:val="0"/>
          <w:marBottom w:val="0"/>
          <w:divBdr>
            <w:top w:val="none" w:sz="0" w:space="0" w:color="auto"/>
            <w:left w:val="none" w:sz="0" w:space="0" w:color="auto"/>
            <w:bottom w:val="none" w:sz="0" w:space="0" w:color="auto"/>
            <w:right w:val="none" w:sz="0" w:space="0" w:color="auto"/>
          </w:divBdr>
        </w:div>
        <w:div w:id="105472121">
          <w:marLeft w:val="0"/>
          <w:marRight w:val="0"/>
          <w:marTop w:val="0"/>
          <w:marBottom w:val="0"/>
          <w:divBdr>
            <w:top w:val="none" w:sz="0" w:space="0" w:color="auto"/>
            <w:left w:val="none" w:sz="0" w:space="0" w:color="auto"/>
            <w:bottom w:val="none" w:sz="0" w:space="0" w:color="auto"/>
            <w:right w:val="none" w:sz="0" w:space="0" w:color="auto"/>
          </w:divBdr>
        </w:div>
        <w:div w:id="529952257">
          <w:marLeft w:val="0"/>
          <w:marRight w:val="0"/>
          <w:marTop w:val="0"/>
          <w:marBottom w:val="0"/>
          <w:divBdr>
            <w:top w:val="none" w:sz="0" w:space="0" w:color="auto"/>
            <w:left w:val="none" w:sz="0" w:space="0" w:color="auto"/>
            <w:bottom w:val="none" w:sz="0" w:space="0" w:color="auto"/>
            <w:right w:val="none" w:sz="0" w:space="0" w:color="auto"/>
          </w:divBdr>
        </w:div>
      </w:divsChild>
    </w:div>
    <w:div w:id="1166701293">
      <w:bodyDiv w:val="1"/>
      <w:marLeft w:val="0"/>
      <w:marRight w:val="0"/>
      <w:marTop w:val="0"/>
      <w:marBottom w:val="0"/>
      <w:divBdr>
        <w:top w:val="none" w:sz="0" w:space="0" w:color="auto"/>
        <w:left w:val="none" w:sz="0" w:space="0" w:color="auto"/>
        <w:bottom w:val="none" w:sz="0" w:space="0" w:color="auto"/>
        <w:right w:val="none" w:sz="0" w:space="0" w:color="auto"/>
      </w:divBdr>
      <w:divsChild>
        <w:div w:id="149637529">
          <w:marLeft w:val="0"/>
          <w:marRight w:val="0"/>
          <w:marTop w:val="0"/>
          <w:marBottom w:val="0"/>
          <w:divBdr>
            <w:top w:val="none" w:sz="0" w:space="0" w:color="auto"/>
            <w:left w:val="none" w:sz="0" w:space="0" w:color="auto"/>
            <w:bottom w:val="none" w:sz="0" w:space="0" w:color="auto"/>
            <w:right w:val="none" w:sz="0" w:space="0" w:color="auto"/>
          </w:divBdr>
        </w:div>
        <w:div w:id="130633475">
          <w:marLeft w:val="0"/>
          <w:marRight w:val="0"/>
          <w:marTop w:val="0"/>
          <w:marBottom w:val="0"/>
          <w:divBdr>
            <w:top w:val="none" w:sz="0" w:space="0" w:color="auto"/>
            <w:left w:val="none" w:sz="0" w:space="0" w:color="auto"/>
            <w:bottom w:val="none" w:sz="0" w:space="0" w:color="auto"/>
            <w:right w:val="none" w:sz="0" w:space="0" w:color="auto"/>
          </w:divBdr>
        </w:div>
        <w:div w:id="1080366405">
          <w:marLeft w:val="0"/>
          <w:marRight w:val="0"/>
          <w:marTop w:val="0"/>
          <w:marBottom w:val="0"/>
          <w:divBdr>
            <w:top w:val="none" w:sz="0" w:space="0" w:color="auto"/>
            <w:left w:val="none" w:sz="0" w:space="0" w:color="auto"/>
            <w:bottom w:val="none" w:sz="0" w:space="0" w:color="auto"/>
            <w:right w:val="none" w:sz="0" w:space="0" w:color="auto"/>
          </w:divBdr>
        </w:div>
        <w:div w:id="301079089">
          <w:marLeft w:val="0"/>
          <w:marRight w:val="0"/>
          <w:marTop w:val="0"/>
          <w:marBottom w:val="0"/>
          <w:divBdr>
            <w:top w:val="none" w:sz="0" w:space="0" w:color="auto"/>
            <w:left w:val="none" w:sz="0" w:space="0" w:color="auto"/>
            <w:bottom w:val="none" w:sz="0" w:space="0" w:color="auto"/>
            <w:right w:val="none" w:sz="0" w:space="0" w:color="auto"/>
          </w:divBdr>
        </w:div>
        <w:div w:id="1223099462">
          <w:marLeft w:val="0"/>
          <w:marRight w:val="0"/>
          <w:marTop w:val="0"/>
          <w:marBottom w:val="0"/>
          <w:divBdr>
            <w:top w:val="none" w:sz="0" w:space="0" w:color="auto"/>
            <w:left w:val="none" w:sz="0" w:space="0" w:color="auto"/>
            <w:bottom w:val="none" w:sz="0" w:space="0" w:color="auto"/>
            <w:right w:val="none" w:sz="0" w:space="0" w:color="auto"/>
          </w:divBdr>
        </w:div>
        <w:div w:id="62024616">
          <w:marLeft w:val="0"/>
          <w:marRight w:val="0"/>
          <w:marTop w:val="0"/>
          <w:marBottom w:val="0"/>
          <w:divBdr>
            <w:top w:val="none" w:sz="0" w:space="0" w:color="auto"/>
            <w:left w:val="none" w:sz="0" w:space="0" w:color="auto"/>
            <w:bottom w:val="none" w:sz="0" w:space="0" w:color="auto"/>
            <w:right w:val="none" w:sz="0" w:space="0" w:color="auto"/>
          </w:divBdr>
        </w:div>
      </w:divsChild>
    </w:div>
    <w:div w:id="1443957765">
      <w:bodyDiv w:val="1"/>
      <w:marLeft w:val="0"/>
      <w:marRight w:val="0"/>
      <w:marTop w:val="0"/>
      <w:marBottom w:val="0"/>
      <w:divBdr>
        <w:top w:val="none" w:sz="0" w:space="0" w:color="auto"/>
        <w:left w:val="none" w:sz="0" w:space="0" w:color="auto"/>
        <w:bottom w:val="none" w:sz="0" w:space="0" w:color="auto"/>
        <w:right w:val="none" w:sz="0" w:space="0" w:color="auto"/>
      </w:divBdr>
      <w:divsChild>
        <w:div w:id="1753896419">
          <w:marLeft w:val="0"/>
          <w:marRight w:val="0"/>
          <w:marTop w:val="0"/>
          <w:marBottom w:val="0"/>
          <w:divBdr>
            <w:top w:val="none" w:sz="0" w:space="0" w:color="auto"/>
            <w:left w:val="none" w:sz="0" w:space="0" w:color="auto"/>
            <w:bottom w:val="none" w:sz="0" w:space="0" w:color="auto"/>
            <w:right w:val="none" w:sz="0" w:space="0" w:color="auto"/>
          </w:divBdr>
        </w:div>
        <w:div w:id="316736108">
          <w:marLeft w:val="0"/>
          <w:marRight w:val="0"/>
          <w:marTop w:val="0"/>
          <w:marBottom w:val="0"/>
          <w:divBdr>
            <w:top w:val="none" w:sz="0" w:space="0" w:color="auto"/>
            <w:left w:val="none" w:sz="0" w:space="0" w:color="auto"/>
            <w:bottom w:val="none" w:sz="0" w:space="0" w:color="auto"/>
            <w:right w:val="none" w:sz="0" w:space="0" w:color="auto"/>
          </w:divBdr>
        </w:div>
        <w:div w:id="1988127348">
          <w:marLeft w:val="0"/>
          <w:marRight w:val="0"/>
          <w:marTop w:val="0"/>
          <w:marBottom w:val="0"/>
          <w:divBdr>
            <w:top w:val="none" w:sz="0" w:space="0" w:color="auto"/>
            <w:left w:val="none" w:sz="0" w:space="0" w:color="auto"/>
            <w:bottom w:val="none" w:sz="0" w:space="0" w:color="auto"/>
            <w:right w:val="none" w:sz="0" w:space="0" w:color="auto"/>
          </w:divBdr>
        </w:div>
        <w:div w:id="2143762636">
          <w:marLeft w:val="0"/>
          <w:marRight w:val="0"/>
          <w:marTop w:val="0"/>
          <w:marBottom w:val="0"/>
          <w:divBdr>
            <w:top w:val="none" w:sz="0" w:space="0" w:color="auto"/>
            <w:left w:val="none" w:sz="0" w:space="0" w:color="auto"/>
            <w:bottom w:val="none" w:sz="0" w:space="0" w:color="auto"/>
            <w:right w:val="none" w:sz="0" w:space="0" w:color="auto"/>
          </w:divBdr>
        </w:div>
        <w:div w:id="2004621558">
          <w:marLeft w:val="0"/>
          <w:marRight w:val="0"/>
          <w:marTop w:val="0"/>
          <w:marBottom w:val="0"/>
          <w:divBdr>
            <w:top w:val="none" w:sz="0" w:space="0" w:color="auto"/>
            <w:left w:val="none" w:sz="0" w:space="0" w:color="auto"/>
            <w:bottom w:val="none" w:sz="0" w:space="0" w:color="auto"/>
            <w:right w:val="none" w:sz="0" w:space="0" w:color="auto"/>
          </w:divBdr>
        </w:div>
        <w:div w:id="657198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1.bin"/><Relationship Id="rId25"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hyperlink" Target="http://www.sysc.pdx.edu/download/papers/woccaman.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4.bin"/><Relationship Id="rId28" Type="http://schemas.openxmlformats.org/officeDocument/2006/relationships/hyperlink" Target="http://www.sysc.pdx.edu/download/papers/raftpitf.pdf" TargetMode="External"/><Relationship Id="rId10" Type="http://schemas.openxmlformats.org/officeDocument/2006/relationships/image" Target="media/image1.png"/><Relationship Id="rId19" Type="http://schemas.openxmlformats.org/officeDocument/2006/relationships/oleObject" Target="embeddings/oleObject2.bin"/><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mailto:dpledoux@pdx.edu" TargetMode="External"/><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oleObject" Target="embeddings/oleObject6.bin"/><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F144B-0CBE-45E0-B778-D6D17E49B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3162</Words>
  <Characters>18025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Donovan LeDoux</dc:creator>
  <cp:lastModifiedBy>Donovan LeDoux</cp:lastModifiedBy>
  <cp:revision>2</cp:revision>
  <cp:lastPrinted>2016-02-27T00:59:00Z</cp:lastPrinted>
  <dcterms:created xsi:type="dcterms:W3CDTF">2016-02-28T21:38:00Z</dcterms:created>
  <dcterms:modified xsi:type="dcterms:W3CDTF">2016-02-28T21:38:00Z</dcterms:modified>
</cp:coreProperties>
</file>